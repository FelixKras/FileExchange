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E24BC5B" w14:textId="77777777" w:rsidR="00F8114F" w:rsidRDefault="00F8114F" w:rsidP="003B3CDA">
      <w:pPr>
        <w:rPr>
          <w:sz w:val="28"/>
          <w:szCs w:val="28"/>
          <w:rtl/>
        </w:rPr>
      </w:pPr>
      <w:bookmarkStart w:id="0" w:name="_Hlk85545158"/>
      <w:bookmarkEnd w:id="0"/>
    </w:p>
    <w:p w14:paraId="339E307B" w14:textId="77247EE3" w:rsidR="0082032D" w:rsidRPr="0067552E" w:rsidRDefault="00A50879" w:rsidP="00592214">
      <w:pPr>
        <w:jc w:val="center"/>
        <w:rPr>
          <w:sz w:val="28"/>
          <w:szCs w:val="28"/>
          <w:rtl/>
        </w:rPr>
      </w:pPr>
      <w:r w:rsidRPr="0067552E">
        <w:rPr>
          <w:rFonts w:hint="eastAsia"/>
          <w:sz w:val="28"/>
          <w:szCs w:val="28"/>
          <w:rtl/>
        </w:rPr>
        <w:t>התכנית</w:t>
      </w:r>
      <w:r w:rsidRPr="0067552E">
        <w:rPr>
          <w:sz w:val="28"/>
          <w:szCs w:val="28"/>
          <w:rtl/>
        </w:rPr>
        <w:t xml:space="preserve"> לתואר שני </w:t>
      </w:r>
      <w:r w:rsidRPr="0067552E">
        <w:rPr>
          <w:sz w:val="28"/>
          <w:szCs w:val="28"/>
        </w:rPr>
        <w:t>M.Sc.</w:t>
      </w:r>
      <w:r w:rsidRPr="0067552E">
        <w:rPr>
          <w:sz w:val="28"/>
          <w:szCs w:val="28"/>
          <w:rtl/>
        </w:rPr>
        <w:t xml:space="preserve"> בניהול טכנולוגיה</w:t>
      </w:r>
    </w:p>
    <w:p w14:paraId="0051D591" w14:textId="77777777" w:rsidR="00C55D5B" w:rsidRDefault="00C55D5B" w:rsidP="00592214">
      <w:pPr>
        <w:jc w:val="center"/>
        <w:rPr>
          <w:rtl/>
        </w:rPr>
      </w:pPr>
    </w:p>
    <w:p w14:paraId="2744AA09" w14:textId="77777777" w:rsidR="00C55D5B" w:rsidRDefault="00C55D5B" w:rsidP="00592214">
      <w:pPr>
        <w:jc w:val="center"/>
        <w:rPr>
          <w:rtl/>
        </w:rPr>
      </w:pPr>
    </w:p>
    <w:p w14:paraId="634EB1D9" w14:textId="77777777" w:rsidR="00C55D5B" w:rsidRDefault="00C55D5B" w:rsidP="00592214">
      <w:pPr>
        <w:jc w:val="center"/>
        <w:rPr>
          <w:rtl/>
        </w:rPr>
      </w:pPr>
    </w:p>
    <w:p w14:paraId="592DDE95" w14:textId="77777777" w:rsidR="00C55D5B" w:rsidRDefault="00C55D5B" w:rsidP="00592214">
      <w:pPr>
        <w:jc w:val="center"/>
        <w:rPr>
          <w:rtl/>
        </w:rPr>
      </w:pPr>
    </w:p>
    <w:p w14:paraId="36E37C7C" w14:textId="77777777" w:rsidR="00C55D5B" w:rsidRDefault="00C55D5B" w:rsidP="00592214">
      <w:pPr>
        <w:jc w:val="center"/>
        <w:rPr>
          <w:rtl/>
        </w:rPr>
      </w:pPr>
    </w:p>
    <w:p w14:paraId="37C101A9" w14:textId="4FC0EA25" w:rsidR="0082032D" w:rsidRPr="0067552E" w:rsidRDefault="00BE5E17" w:rsidP="00592214">
      <w:pPr>
        <w:jc w:val="center"/>
        <w:rPr>
          <w:sz w:val="28"/>
          <w:szCs w:val="28"/>
          <w:rtl/>
        </w:rPr>
      </w:pPr>
      <w:r w:rsidRPr="0067552E">
        <w:rPr>
          <w:rFonts w:hint="eastAsia"/>
          <w:sz w:val="28"/>
          <w:szCs w:val="28"/>
          <w:rtl/>
        </w:rPr>
        <w:t>הצעה</w:t>
      </w:r>
      <w:r w:rsidRPr="0067552E">
        <w:rPr>
          <w:sz w:val="28"/>
          <w:szCs w:val="28"/>
          <w:rtl/>
        </w:rPr>
        <w:t xml:space="preserve"> </w:t>
      </w:r>
      <w:r w:rsidRPr="0067552E">
        <w:rPr>
          <w:rFonts w:hint="eastAsia"/>
          <w:sz w:val="28"/>
          <w:szCs w:val="28"/>
          <w:rtl/>
        </w:rPr>
        <w:t>למחקר</w:t>
      </w:r>
      <w:r w:rsidRPr="0067552E">
        <w:rPr>
          <w:sz w:val="28"/>
          <w:szCs w:val="28"/>
          <w:rtl/>
        </w:rPr>
        <w:t xml:space="preserve"> </w:t>
      </w:r>
      <w:r w:rsidRPr="0067552E">
        <w:rPr>
          <w:rFonts w:hint="eastAsia"/>
          <w:sz w:val="28"/>
          <w:szCs w:val="28"/>
          <w:rtl/>
        </w:rPr>
        <w:t>בנושא</w:t>
      </w:r>
      <w:r w:rsidR="00AB7A3D" w:rsidRPr="0067552E">
        <w:rPr>
          <w:sz w:val="28"/>
          <w:szCs w:val="28"/>
          <w:rtl/>
        </w:rPr>
        <w:t>:</w:t>
      </w:r>
    </w:p>
    <w:p w14:paraId="02696FF0" w14:textId="77777777" w:rsidR="00BE5E17" w:rsidRPr="0067552E" w:rsidRDefault="00BE5E17" w:rsidP="00592214">
      <w:pPr>
        <w:jc w:val="center"/>
        <w:rPr>
          <w:sz w:val="28"/>
          <w:szCs w:val="28"/>
          <w:rtl/>
        </w:rPr>
      </w:pPr>
      <w:r w:rsidRPr="0067552E">
        <w:rPr>
          <w:sz w:val="28"/>
          <w:szCs w:val="28"/>
          <w:rtl/>
        </w:rPr>
        <w:t>"</w:t>
      </w:r>
      <w:r w:rsidR="000317A5" w:rsidRPr="0067552E">
        <w:rPr>
          <w:rFonts w:hint="eastAsia"/>
          <w:sz w:val="28"/>
          <w:szCs w:val="28"/>
          <w:rtl/>
        </w:rPr>
        <w:t>סיכוני</w:t>
      </w:r>
      <w:r w:rsidR="000317A5" w:rsidRPr="0067552E">
        <w:rPr>
          <w:sz w:val="28"/>
          <w:szCs w:val="28"/>
          <w:rtl/>
        </w:rPr>
        <w:t xml:space="preserve"> </w:t>
      </w:r>
      <w:r w:rsidR="000317A5" w:rsidRPr="0067552E">
        <w:rPr>
          <w:rFonts w:hint="eastAsia"/>
          <w:sz w:val="28"/>
          <w:szCs w:val="28"/>
          <w:rtl/>
        </w:rPr>
        <w:t>סי</w:t>
      </w:r>
      <w:r w:rsidR="007F4D15" w:rsidRPr="0067552E">
        <w:rPr>
          <w:rFonts w:hint="eastAsia"/>
          <w:sz w:val="28"/>
          <w:szCs w:val="28"/>
          <w:rtl/>
        </w:rPr>
        <w:t>י</w:t>
      </w:r>
      <w:r w:rsidR="000317A5" w:rsidRPr="0067552E">
        <w:rPr>
          <w:rFonts w:hint="eastAsia"/>
          <w:sz w:val="28"/>
          <w:szCs w:val="28"/>
          <w:rtl/>
        </w:rPr>
        <w:t>בר</w:t>
      </w:r>
      <w:r w:rsidR="000317A5" w:rsidRPr="0067552E">
        <w:rPr>
          <w:sz w:val="28"/>
          <w:szCs w:val="28"/>
          <w:rtl/>
        </w:rPr>
        <w:t xml:space="preserve"> </w:t>
      </w:r>
      <w:r w:rsidR="000317A5" w:rsidRPr="0067552E">
        <w:rPr>
          <w:rFonts w:hint="eastAsia"/>
          <w:sz w:val="28"/>
          <w:szCs w:val="28"/>
          <w:rtl/>
        </w:rPr>
        <w:t>במכשור</w:t>
      </w:r>
      <w:r w:rsidR="000317A5" w:rsidRPr="0067552E">
        <w:rPr>
          <w:sz w:val="28"/>
          <w:szCs w:val="28"/>
          <w:rtl/>
        </w:rPr>
        <w:t xml:space="preserve"> </w:t>
      </w:r>
      <w:r w:rsidR="000317A5" w:rsidRPr="0067552E">
        <w:rPr>
          <w:rFonts w:hint="eastAsia"/>
          <w:sz w:val="28"/>
          <w:szCs w:val="28"/>
          <w:rtl/>
        </w:rPr>
        <w:t>רפואי</w:t>
      </w:r>
      <w:r w:rsidRPr="0067552E">
        <w:rPr>
          <w:sz w:val="28"/>
          <w:szCs w:val="28"/>
          <w:rtl/>
        </w:rPr>
        <w:t>"</w:t>
      </w:r>
    </w:p>
    <w:p w14:paraId="21F7FEDD" w14:textId="77777777" w:rsidR="00BE5E17" w:rsidRPr="0067552E" w:rsidRDefault="00BE5E17" w:rsidP="00592214">
      <w:pPr>
        <w:jc w:val="center"/>
        <w:rPr>
          <w:sz w:val="28"/>
          <w:szCs w:val="28"/>
          <w:rtl/>
        </w:rPr>
      </w:pPr>
      <w:r w:rsidRPr="0067552E">
        <w:rPr>
          <w:rFonts w:hint="eastAsia"/>
          <w:sz w:val="28"/>
          <w:szCs w:val="28"/>
          <w:rtl/>
        </w:rPr>
        <w:t>מוגש</w:t>
      </w:r>
      <w:r w:rsidRPr="0067552E">
        <w:rPr>
          <w:sz w:val="28"/>
          <w:szCs w:val="28"/>
          <w:rtl/>
        </w:rPr>
        <w:t xml:space="preserve"> </w:t>
      </w:r>
      <w:r w:rsidRPr="0067552E">
        <w:rPr>
          <w:rFonts w:hint="eastAsia"/>
          <w:sz w:val="28"/>
          <w:szCs w:val="28"/>
          <w:rtl/>
        </w:rPr>
        <w:t>ע</w:t>
      </w:r>
      <w:r w:rsidRPr="0067552E">
        <w:rPr>
          <w:sz w:val="28"/>
          <w:szCs w:val="28"/>
          <w:rtl/>
        </w:rPr>
        <w:t>"י</w:t>
      </w:r>
    </w:p>
    <w:p w14:paraId="41F9325D" w14:textId="77777777" w:rsidR="00FB414A" w:rsidRPr="00BE5E17" w:rsidRDefault="00FB414A" w:rsidP="00592214">
      <w:pPr>
        <w:jc w:val="center"/>
        <w:rPr>
          <w:rtl/>
        </w:rPr>
      </w:pPr>
    </w:p>
    <w:p w14:paraId="06184424" w14:textId="77777777" w:rsidR="00C55D5B" w:rsidRDefault="00C55D5B" w:rsidP="00592214">
      <w:pPr>
        <w:rPr>
          <w:rtl/>
        </w:rPr>
      </w:pPr>
    </w:p>
    <w:p w14:paraId="0CC5F4F2" w14:textId="77777777" w:rsidR="00C55D5B" w:rsidRDefault="00C55D5B" w:rsidP="00592214">
      <w:pPr>
        <w:rPr>
          <w:rtl/>
        </w:rPr>
      </w:pPr>
    </w:p>
    <w:p w14:paraId="7AE64890" w14:textId="77777777" w:rsidR="00C55D5B" w:rsidRDefault="00C55D5B" w:rsidP="00592214">
      <w:pPr>
        <w:rPr>
          <w:rtl/>
        </w:rPr>
      </w:pPr>
    </w:p>
    <w:p w14:paraId="52B5E4AA" w14:textId="77777777" w:rsidR="00C55D5B" w:rsidRDefault="00C55D5B" w:rsidP="00592214">
      <w:pPr>
        <w:rPr>
          <w:rtl/>
        </w:rPr>
      </w:pPr>
    </w:p>
    <w:p w14:paraId="2063EB05" w14:textId="1B38DEA3" w:rsidR="00F8114F" w:rsidRDefault="00BE5E17" w:rsidP="0067552E">
      <w:pPr>
        <w:tabs>
          <w:tab w:val="left" w:pos="1982"/>
          <w:tab w:val="left" w:pos="4250"/>
          <w:tab w:val="left" w:pos="5101"/>
        </w:tabs>
        <w:rPr>
          <w:rtl/>
        </w:rPr>
      </w:pPr>
      <w:r w:rsidRPr="00BE5E17">
        <w:rPr>
          <w:rFonts w:hint="cs"/>
          <w:rtl/>
        </w:rPr>
        <w:t>שם הסטודנט</w:t>
      </w:r>
      <w:r>
        <w:rPr>
          <w:rFonts w:hint="cs"/>
          <w:rtl/>
        </w:rPr>
        <w:t>:</w:t>
      </w:r>
      <w:r w:rsidR="006E36FB" w:rsidRPr="006E36FB">
        <w:rPr>
          <w:rtl/>
        </w:rPr>
        <w:t xml:space="preserve"> </w:t>
      </w:r>
      <w:r w:rsidR="00C279C7">
        <w:rPr>
          <w:rtl/>
        </w:rPr>
        <w:tab/>
      </w:r>
      <w:r w:rsidR="006E36FB" w:rsidRPr="006E36FB">
        <w:rPr>
          <w:rtl/>
        </w:rPr>
        <w:t>פליקס קרסניצקי</w:t>
      </w:r>
      <w:r w:rsidR="00F8114F" w:rsidRPr="00F8114F">
        <w:rPr>
          <w:rFonts w:hint="cs"/>
          <w:rtl/>
        </w:rPr>
        <w:t xml:space="preserve"> </w:t>
      </w:r>
      <w:r w:rsidR="00C279C7">
        <w:rPr>
          <w:rtl/>
        </w:rPr>
        <w:tab/>
      </w:r>
      <w:r w:rsidR="00F8114F">
        <w:rPr>
          <w:rFonts w:hint="cs"/>
          <w:rtl/>
        </w:rPr>
        <w:t>ת.ז.</w:t>
      </w:r>
      <w:r w:rsidR="00C279C7">
        <w:rPr>
          <w:rFonts w:hint="cs"/>
          <w:rtl/>
        </w:rPr>
        <w:t>:</w:t>
      </w:r>
      <w:r w:rsidR="00C279C7">
        <w:rPr>
          <w:rtl/>
        </w:rPr>
        <w:tab/>
      </w:r>
      <w:r w:rsidR="00F8114F" w:rsidRPr="006E36FB">
        <w:rPr>
          <w:rtl/>
        </w:rPr>
        <w:t>306012865</w:t>
      </w:r>
      <w:r w:rsidR="00C279C7">
        <w:rPr>
          <w:rtl/>
        </w:rPr>
        <w:tab/>
      </w:r>
      <w:r w:rsidR="00C279C7">
        <w:rPr>
          <w:rtl/>
        </w:rPr>
        <w:tab/>
      </w:r>
      <w:r w:rsidR="00C279C7">
        <w:rPr>
          <w:rtl/>
        </w:rPr>
        <w:tab/>
      </w:r>
      <w:r w:rsidR="00C279C7">
        <w:rPr>
          <w:rtl/>
        </w:rPr>
        <w:tab/>
      </w:r>
    </w:p>
    <w:p w14:paraId="100DEE9B" w14:textId="5113023E" w:rsidR="00BE5E17" w:rsidRPr="00BE5E17" w:rsidRDefault="00F8114F" w:rsidP="0067552E">
      <w:pPr>
        <w:tabs>
          <w:tab w:val="left" w:pos="1982"/>
          <w:tab w:val="left" w:pos="4250"/>
          <w:tab w:val="left" w:pos="5101"/>
        </w:tabs>
        <w:rPr>
          <w:rtl/>
        </w:rPr>
      </w:pPr>
      <w:r>
        <w:rPr>
          <w:rtl/>
        </w:rPr>
        <w:tab/>
      </w:r>
      <w:r w:rsidR="001E1074">
        <w:rPr>
          <w:rFonts w:hint="cs"/>
          <w:rtl/>
        </w:rPr>
        <w:t>צבי ששון</w:t>
      </w:r>
      <w:r w:rsidR="00C279C7">
        <w:rPr>
          <w:rFonts w:hint="cs"/>
          <w:rtl/>
        </w:rPr>
        <w:t xml:space="preserve"> </w:t>
      </w:r>
      <w:r w:rsidR="00C279C7">
        <w:rPr>
          <w:rtl/>
        </w:rPr>
        <w:tab/>
      </w:r>
      <w:r w:rsidR="00C279C7">
        <w:rPr>
          <w:rFonts w:hint="cs"/>
          <w:rtl/>
        </w:rPr>
        <w:t>ת.ז.:</w:t>
      </w:r>
      <w:r>
        <w:rPr>
          <w:rtl/>
        </w:rPr>
        <w:tab/>
      </w:r>
      <w:r w:rsidR="001E1074">
        <w:rPr>
          <w:rFonts w:hint="cs"/>
          <w:rtl/>
        </w:rPr>
        <w:t>022114730</w:t>
      </w:r>
    </w:p>
    <w:p w14:paraId="42FC1855" w14:textId="77777777" w:rsidR="00C279C7" w:rsidRDefault="00C279C7" w:rsidP="00592214">
      <w:pPr>
        <w:rPr>
          <w:rtl/>
        </w:rPr>
      </w:pPr>
    </w:p>
    <w:p w14:paraId="0B5E9DCC" w14:textId="77777777" w:rsidR="00C279C7" w:rsidRDefault="00C279C7" w:rsidP="00592214">
      <w:pPr>
        <w:rPr>
          <w:rtl/>
        </w:rPr>
      </w:pPr>
    </w:p>
    <w:p w14:paraId="5000E587" w14:textId="77777777" w:rsidR="00C279C7" w:rsidRDefault="00C279C7" w:rsidP="00592214">
      <w:pPr>
        <w:rPr>
          <w:rtl/>
        </w:rPr>
      </w:pPr>
    </w:p>
    <w:p w14:paraId="32ADCF42" w14:textId="77777777" w:rsidR="00C279C7" w:rsidRDefault="00C279C7" w:rsidP="00592214">
      <w:pPr>
        <w:rPr>
          <w:rtl/>
        </w:rPr>
      </w:pPr>
    </w:p>
    <w:p w14:paraId="01877B77" w14:textId="4D723D7D" w:rsidR="00BE5E17" w:rsidRPr="00FB414A" w:rsidRDefault="00BE5E17" w:rsidP="00592214">
      <w:pPr>
        <w:rPr>
          <w:rtl/>
        </w:rPr>
      </w:pPr>
      <w:r>
        <w:rPr>
          <w:rFonts w:hint="cs"/>
          <w:rtl/>
        </w:rPr>
        <w:t xml:space="preserve">שם מנחה/ים </w:t>
      </w:r>
      <w:r w:rsidR="006E36FB">
        <w:rPr>
          <w:rFonts w:hint="cs"/>
          <w:rtl/>
        </w:rPr>
        <w:t xml:space="preserve">: </w:t>
      </w:r>
      <w:r w:rsidR="001E1074" w:rsidRPr="001E1074">
        <w:rPr>
          <w:rtl/>
        </w:rPr>
        <w:t>ד"ר הראל מנשרי</w:t>
      </w:r>
      <w:r w:rsidR="006E36FB">
        <w:rPr>
          <w:rFonts w:hint="cs"/>
          <w:rtl/>
        </w:rPr>
        <w:t xml:space="preserve"> </w:t>
      </w:r>
      <w:r w:rsidR="001E1074" w:rsidRPr="001E1074">
        <w:rPr>
          <w:rtl/>
        </w:rPr>
        <w:t>ד"ר הדס לוי</w:t>
      </w:r>
    </w:p>
    <w:p w14:paraId="45983ED3" w14:textId="77777777" w:rsidR="00874663" w:rsidRDefault="00874663" w:rsidP="00592214">
      <w:pPr>
        <w:rPr>
          <w:b/>
          <w:bCs/>
          <w:rtl/>
        </w:rPr>
      </w:pPr>
    </w:p>
    <w:p w14:paraId="3C688B7E" w14:textId="00C2553D" w:rsidR="003B3CDA" w:rsidRDefault="00C55D5B" w:rsidP="003B3CDA">
      <w:pPr>
        <w:jc w:val="center"/>
        <w:rPr>
          <w:rtl/>
        </w:rPr>
      </w:pPr>
      <w:r>
        <w:rPr>
          <w:rtl/>
        </w:rPr>
        <w:br w:type="page"/>
      </w:r>
      <w:r w:rsidR="003B3CDA" w:rsidRPr="00AC3509">
        <w:rPr>
          <w:rFonts w:hint="cs"/>
          <w:rtl/>
        </w:rPr>
        <w:lastRenderedPageBreak/>
        <w:t>תודות</w:t>
      </w:r>
    </w:p>
    <w:p w14:paraId="3BA9452E" w14:textId="47DA993B" w:rsidR="00E06B66" w:rsidRPr="001E36C7" w:rsidRDefault="00E06B66" w:rsidP="001E36C7">
      <w:pPr>
        <w:rPr>
          <w:rtl/>
        </w:rPr>
      </w:pPr>
      <w:r w:rsidRPr="001E36C7">
        <w:rPr>
          <w:rFonts w:hint="cs"/>
          <w:rtl/>
        </w:rPr>
        <w:t xml:space="preserve">מספר אנשים עזרו לנו </w:t>
      </w:r>
      <w:r w:rsidR="00AE29BA" w:rsidRPr="001E36C7">
        <w:rPr>
          <w:rFonts w:hint="cs"/>
          <w:rtl/>
        </w:rPr>
        <w:t xml:space="preserve">במהלך ביצוע עבודת הגמר ונבקש להודות להם </w:t>
      </w:r>
      <w:r w:rsidR="00AE29BA" w:rsidRPr="001E36C7">
        <w:rPr>
          <w:rtl/>
        </w:rPr>
        <w:t>–</w:t>
      </w:r>
    </w:p>
    <w:p w14:paraId="1349FE88" w14:textId="77777777" w:rsidR="002D3B04" w:rsidRDefault="002D3B04" w:rsidP="001E36C7">
      <w:pPr>
        <w:rPr>
          <w:rtl/>
        </w:rPr>
      </w:pPr>
    </w:p>
    <w:p w14:paraId="1A7EA301" w14:textId="511AFC33" w:rsidR="00E64946" w:rsidRPr="001E36C7" w:rsidRDefault="00E64946" w:rsidP="001E36C7">
      <w:r w:rsidRPr="001E36C7">
        <w:rPr>
          <w:rFonts w:hint="cs"/>
          <w:rtl/>
        </w:rPr>
        <w:t>ד</w:t>
      </w:r>
      <w:r w:rsidRPr="001E36C7">
        <w:t>"</w:t>
      </w:r>
      <w:r w:rsidRPr="001E36C7">
        <w:rPr>
          <w:rFonts w:hint="cs"/>
          <w:rtl/>
        </w:rPr>
        <w:t>ר הראל מנשרי</w:t>
      </w:r>
      <w:r w:rsidRPr="001E36C7">
        <w:t>,</w:t>
      </w:r>
      <w:r w:rsidRPr="001E36C7">
        <w:rPr>
          <w:rtl/>
        </w:rPr>
        <w:t xml:space="preserve"> </w:t>
      </w:r>
      <w:r w:rsidR="004D3051" w:rsidRPr="001E36C7">
        <w:rPr>
          <w:rFonts w:hint="cs"/>
          <w:rtl/>
        </w:rPr>
        <w:t xml:space="preserve">ראש תחום סייבר בפקולטה להנדסת תעשייה וניהול טכנולוגיה, </w:t>
      </w:r>
      <w:r w:rsidRPr="001E36C7">
        <w:rPr>
          <w:rFonts w:hint="cs"/>
          <w:rtl/>
        </w:rPr>
        <w:t xml:space="preserve">על </w:t>
      </w:r>
      <w:r w:rsidR="00AE29BA" w:rsidRPr="001E36C7">
        <w:rPr>
          <w:rFonts w:hint="cs"/>
          <w:rtl/>
        </w:rPr>
        <w:t>הסבלנות</w:t>
      </w:r>
      <w:r w:rsidRPr="001E36C7">
        <w:t>,</w:t>
      </w:r>
      <w:r w:rsidRPr="001E36C7">
        <w:rPr>
          <w:rtl/>
        </w:rPr>
        <w:t xml:space="preserve"> </w:t>
      </w:r>
      <w:r w:rsidRPr="001E36C7">
        <w:rPr>
          <w:rFonts w:hint="cs"/>
          <w:rtl/>
        </w:rPr>
        <w:t>התמיכה</w:t>
      </w:r>
      <w:r w:rsidR="00AE29BA" w:rsidRPr="001E36C7">
        <w:rPr>
          <w:rFonts w:hint="cs"/>
          <w:rtl/>
        </w:rPr>
        <w:t xml:space="preserve"> במהלך זמנים </w:t>
      </w:r>
      <w:r w:rsidR="00510AA2" w:rsidRPr="001E36C7">
        <w:rPr>
          <w:rFonts w:hint="cs"/>
          <w:rtl/>
        </w:rPr>
        <w:t xml:space="preserve">מורכבים וקשים </w:t>
      </w:r>
      <w:r w:rsidRPr="001E36C7">
        <w:rPr>
          <w:rFonts w:hint="cs"/>
          <w:rtl/>
        </w:rPr>
        <w:t>שניתנה לנו</w:t>
      </w:r>
      <w:r w:rsidR="00510AA2" w:rsidRPr="001E36C7">
        <w:rPr>
          <w:rFonts w:hint="cs"/>
          <w:rtl/>
        </w:rPr>
        <w:t xml:space="preserve"> </w:t>
      </w:r>
      <w:r w:rsidR="00F361AC" w:rsidRPr="001E36C7">
        <w:rPr>
          <w:rFonts w:hint="cs"/>
          <w:rtl/>
        </w:rPr>
        <w:t>מהיום הראשון.</w:t>
      </w:r>
      <w:r w:rsidRPr="001E36C7">
        <w:rPr>
          <w:rtl/>
        </w:rPr>
        <w:t xml:space="preserve"> </w:t>
      </w:r>
      <w:r w:rsidRPr="001E36C7">
        <w:rPr>
          <w:rFonts w:hint="cs"/>
          <w:rtl/>
        </w:rPr>
        <w:t>עבודת</w:t>
      </w:r>
      <w:r w:rsidR="00F361AC" w:rsidRPr="001E36C7">
        <w:rPr>
          <w:rFonts w:hint="cs"/>
          <w:rtl/>
        </w:rPr>
        <w:t xml:space="preserve"> </w:t>
      </w:r>
      <w:r w:rsidRPr="001E36C7">
        <w:rPr>
          <w:rFonts w:hint="cs"/>
          <w:rtl/>
        </w:rPr>
        <w:t xml:space="preserve">גמר זו </w:t>
      </w:r>
      <w:r w:rsidR="009800F6" w:rsidRPr="001E36C7">
        <w:rPr>
          <w:rFonts w:hint="cs"/>
          <w:rtl/>
        </w:rPr>
        <w:t>אפשרה לנו להעמיק בעזרתו את הידע בנושאי אבטחת מידע וסייבר</w:t>
      </w:r>
      <w:r w:rsidR="0080420E" w:rsidRPr="001E36C7">
        <w:rPr>
          <w:rFonts w:hint="cs"/>
          <w:rtl/>
        </w:rPr>
        <w:t xml:space="preserve"> ולהכיר נושאים חדשים שלא היו בתחום במומחיות שלנו. </w:t>
      </w:r>
    </w:p>
    <w:p w14:paraId="0740126B" w14:textId="77777777" w:rsidR="00E64946" w:rsidRPr="001E36C7" w:rsidRDefault="00E64946" w:rsidP="001E36C7"/>
    <w:p w14:paraId="400F3710" w14:textId="3A3E2E95" w:rsidR="00E64946" w:rsidRPr="001E36C7" w:rsidRDefault="00E64946" w:rsidP="001E36C7">
      <w:r w:rsidRPr="001E36C7">
        <w:rPr>
          <w:rFonts w:hint="cs"/>
          <w:rtl/>
        </w:rPr>
        <w:t>ל</w:t>
      </w:r>
      <w:r w:rsidR="0080420E" w:rsidRPr="001E36C7">
        <w:rPr>
          <w:rFonts w:hint="cs"/>
          <w:rtl/>
        </w:rPr>
        <w:t>ד</w:t>
      </w:r>
      <w:r w:rsidRPr="001E36C7">
        <w:rPr>
          <w:rFonts w:hint="cs"/>
          <w:rtl/>
        </w:rPr>
        <w:t xml:space="preserve">ר </w:t>
      </w:r>
      <w:r w:rsidR="0080420E" w:rsidRPr="001E36C7">
        <w:rPr>
          <w:rFonts w:hint="cs"/>
          <w:rtl/>
        </w:rPr>
        <w:t>הדס לוי</w:t>
      </w:r>
      <w:r w:rsidRPr="001E36C7">
        <w:t>,</w:t>
      </w:r>
      <w:r w:rsidRPr="001E36C7">
        <w:rPr>
          <w:rtl/>
        </w:rPr>
        <w:t xml:space="preserve"> </w:t>
      </w:r>
      <w:r w:rsidR="007E2109" w:rsidRPr="001E36C7">
        <w:rPr>
          <w:rFonts w:hint="cs"/>
          <w:rtl/>
        </w:rPr>
        <w:t>מרצה בכירה ב</w:t>
      </w:r>
      <w:r w:rsidR="00105CED" w:rsidRPr="001E36C7">
        <w:rPr>
          <w:rFonts w:hint="cs"/>
          <w:rtl/>
        </w:rPr>
        <w:t>מחלקה לטכנולוגיות דיגיטליות ברפואה</w:t>
      </w:r>
      <w:r w:rsidRPr="001E36C7">
        <w:t>,</w:t>
      </w:r>
      <w:r w:rsidRPr="001E36C7">
        <w:rPr>
          <w:rtl/>
        </w:rPr>
        <w:t xml:space="preserve"> </w:t>
      </w:r>
      <w:r w:rsidRPr="001E36C7">
        <w:rPr>
          <w:rFonts w:hint="cs"/>
          <w:rtl/>
        </w:rPr>
        <w:t xml:space="preserve">על העזרה בכל </w:t>
      </w:r>
      <w:r w:rsidR="00105CED" w:rsidRPr="001E36C7">
        <w:rPr>
          <w:rFonts w:hint="cs"/>
          <w:rtl/>
        </w:rPr>
        <w:t>שאלה שהופנתה אליה בנושא זה</w:t>
      </w:r>
      <w:r w:rsidR="004D3051" w:rsidRPr="001E36C7">
        <w:rPr>
          <w:rFonts w:hint="cs"/>
          <w:rtl/>
        </w:rPr>
        <w:t xml:space="preserve">, </w:t>
      </w:r>
      <w:r w:rsidR="00F61AEA">
        <w:rPr>
          <w:rFonts w:hint="cs"/>
          <w:rtl/>
        </w:rPr>
        <w:t>על העברת חומר קריטי להבנת המודל</w:t>
      </w:r>
      <w:r w:rsidR="003C6326">
        <w:rPr>
          <w:rFonts w:hint="cs"/>
          <w:rtl/>
        </w:rPr>
        <w:t>, על חיבור למערך הסייבר הלאומי לצורך העמקת ההבנה ו</w:t>
      </w:r>
      <w:r w:rsidR="003D0367">
        <w:rPr>
          <w:rFonts w:hint="cs"/>
          <w:rtl/>
        </w:rPr>
        <w:t xml:space="preserve">כן </w:t>
      </w:r>
      <w:r w:rsidR="004D3051" w:rsidRPr="001E36C7">
        <w:rPr>
          <w:rFonts w:hint="cs"/>
          <w:rtl/>
        </w:rPr>
        <w:t>על מעבר על טיוטות רבות של העבודה</w:t>
      </w:r>
      <w:r w:rsidR="00EF2696" w:rsidRPr="001E36C7">
        <w:rPr>
          <w:rFonts w:hint="cs"/>
          <w:rtl/>
        </w:rPr>
        <w:t>.</w:t>
      </w:r>
    </w:p>
    <w:p w14:paraId="64029258" w14:textId="77777777" w:rsidR="00EF2696" w:rsidRPr="001E36C7" w:rsidRDefault="00EF2696" w:rsidP="001E36C7">
      <w:pPr>
        <w:rPr>
          <w:rtl/>
        </w:rPr>
      </w:pPr>
    </w:p>
    <w:p w14:paraId="6EE89D64" w14:textId="79ED7AC9" w:rsidR="00E64946" w:rsidRPr="001E36C7" w:rsidRDefault="00E64946" w:rsidP="001E36C7">
      <w:r w:rsidRPr="001E36C7">
        <w:rPr>
          <w:rFonts w:hint="cs"/>
          <w:rtl/>
        </w:rPr>
        <w:t xml:space="preserve">למר </w:t>
      </w:r>
      <w:r w:rsidR="007304C4" w:rsidRPr="001E36C7">
        <w:rPr>
          <w:rFonts w:hint="cs"/>
          <w:rtl/>
        </w:rPr>
        <w:t>עינן ליכטרמן</w:t>
      </w:r>
      <w:r w:rsidRPr="001E36C7">
        <w:t>,</w:t>
      </w:r>
      <w:r w:rsidRPr="001E36C7">
        <w:rPr>
          <w:rtl/>
        </w:rPr>
        <w:t xml:space="preserve"> </w:t>
      </w:r>
      <w:r w:rsidR="007304C4" w:rsidRPr="001E36C7">
        <w:rPr>
          <w:rFonts w:hint="cs"/>
          <w:rtl/>
        </w:rPr>
        <w:t>ראש תחום</w:t>
      </w:r>
      <w:r w:rsidR="00A72341" w:rsidRPr="001E36C7">
        <w:rPr>
          <w:rFonts w:hint="cs"/>
          <w:rtl/>
        </w:rPr>
        <w:t xml:space="preserve"> בכיר,</w:t>
      </w:r>
      <w:r w:rsidR="001E36C7">
        <w:rPr>
          <w:rFonts w:hint="cs"/>
          <w:rtl/>
        </w:rPr>
        <w:t xml:space="preserve"> מו"פ וטכנולוגיות,</w:t>
      </w:r>
      <w:r w:rsidR="00A72341" w:rsidRPr="001E36C7">
        <w:rPr>
          <w:rFonts w:hint="cs"/>
          <w:rtl/>
        </w:rPr>
        <w:t xml:space="preserve"> </w:t>
      </w:r>
      <w:r w:rsidR="006A421D" w:rsidRPr="001E36C7">
        <w:rPr>
          <w:rFonts w:hint="cs"/>
          <w:rtl/>
        </w:rPr>
        <w:t xml:space="preserve">מערך הסייבר הלאומי. על מתן מענה מהיר לשאולות מקצועיות שהופנו עליו בהקשר </w:t>
      </w:r>
      <w:r w:rsidR="001E36C7" w:rsidRPr="001E36C7">
        <w:rPr>
          <w:rFonts w:hint="cs"/>
          <w:rtl/>
        </w:rPr>
        <w:t>לנושא עבודת גמר זו.</w:t>
      </w:r>
    </w:p>
    <w:p w14:paraId="6CEAFBA3" w14:textId="77777777" w:rsidR="00E64946" w:rsidRPr="001E36C7" w:rsidRDefault="00E64946" w:rsidP="001E36C7"/>
    <w:p w14:paraId="0DC4953A" w14:textId="0C1D10EE" w:rsidR="00E64946" w:rsidRDefault="00E64946" w:rsidP="001E36C7">
      <w:r w:rsidRPr="001E36C7">
        <w:rPr>
          <w:rFonts w:hint="cs"/>
          <w:rtl/>
        </w:rPr>
        <w:t>תודה</w:t>
      </w:r>
      <w:r>
        <w:t>.</w:t>
      </w:r>
    </w:p>
    <w:p w14:paraId="7ACE6579" w14:textId="77777777" w:rsidR="003B3CDA" w:rsidRDefault="003B3CDA" w:rsidP="003B3CDA">
      <w:pPr>
        <w:widowControl/>
        <w:adjustRightInd/>
        <w:spacing w:line="240" w:lineRule="auto"/>
        <w:textAlignment w:val="auto"/>
        <w:rPr>
          <w:rtl/>
        </w:rPr>
      </w:pPr>
      <w:r>
        <w:rPr>
          <w:rtl/>
        </w:rPr>
        <w:br w:type="page"/>
      </w:r>
    </w:p>
    <w:p w14:paraId="5B17DBC6" w14:textId="5E16F5CC" w:rsidR="003B3CDA" w:rsidRDefault="00BB33DE" w:rsidP="003B3CDA">
      <w:pPr>
        <w:jc w:val="center"/>
      </w:pPr>
      <w:r>
        <w:rPr>
          <w:rFonts w:hint="cs"/>
          <w:rtl/>
        </w:rPr>
        <w:lastRenderedPageBreak/>
        <w:t xml:space="preserve">תקציר </w:t>
      </w:r>
      <w:r w:rsidR="003B3CDA">
        <w:rPr>
          <w:rFonts w:hint="cs"/>
          <w:rtl/>
        </w:rPr>
        <w:t>מנהלים</w:t>
      </w:r>
    </w:p>
    <w:p w14:paraId="3D572ED8" w14:textId="77777777" w:rsidR="003B3CDA" w:rsidRPr="00771F58" w:rsidRDefault="003B3CDA" w:rsidP="003B3CDA">
      <w:pPr>
        <w:rPr>
          <w:highlight w:val="yellow"/>
          <w:rtl/>
        </w:rPr>
      </w:pPr>
      <w:r w:rsidRPr="00771F58">
        <w:rPr>
          <w:rFonts w:hint="cs"/>
          <w:highlight w:val="yellow"/>
          <w:rtl/>
        </w:rPr>
        <w:t>כללי</w:t>
      </w:r>
    </w:p>
    <w:p w14:paraId="54ACEE3B" w14:textId="77777777" w:rsidR="003B3CDA" w:rsidRDefault="003B3CDA" w:rsidP="003B3CDA">
      <w:pPr>
        <w:rPr>
          <w:rtl/>
        </w:rPr>
      </w:pPr>
      <w:r w:rsidRPr="00771F58">
        <w:rPr>
          <w:rFonts w:hint="cs"/>
          <w:highlight w:val="yellow"/>
          <w:rtl/>
        </w:rPr>
        <w:t>סיכום הבחינה</w:t>
      </w:r>
    </w:p>
    <w:p w14:paraId="093C3E81" w14:textId="77777777" w:rsidR="003B3CDA" w:rsidRDefault="003B3CDA" w:rsidP="003B3CDA">
      <w:pPr>
        <w:rPr>
          <w:rtl/>
        </w:rPr>
      </w:pPr>
      <w:r>
        <w:rPr>
          <w:rFonts w:hint="cs"/>
          <w:rtl/>
        </w:rPr>
        <w:t>עיקרי הממצאים</w:t>
      </w:r>
    </w:p>
    <w:p w14:paraId="2FFCE323" w14:textId="77777777" w:rsidR="00A77285" w:rsidRDefault="00A77285">
      <w:pPr>
        <w:widowControl/>
        <w:bidi w:val="0"/>
        <w:adjustRightInd/>
        <w:spacing w:line="240" w:lineRule="auto"/>
        <w:textAlignment w:val="auto"/>
        <w:rPr>
          <w:rFonts w:asciiTheme="minorHAnsi" w:hAnsiTheme="minorHAnsi" w:cstheme="minorHAnsi"/>
          <w:b/>
          <w:bCs/>
          <w:i/>
          <w:iCs/>
          <w:rtl/>
        </w:rPr>
      </w:pPr>
      <w:r>
        <w:rPr>
          <w:rtl/>
        </w:rPr>
        <w:br w:type="page"/>
      </w:r>
    </w:p>
    <w:p w14:paraId="79351AFA" w14:textId="5B90F367" w:rsidR="00A77285" w:rsidRPr="009519FD" w:rsidRDefault="009519FD" w:rsidP="009519FD">
      <w:pPr>
        <w:jc w:val="center"/>
        <w:rPr>
          <w:rtl/>
        </w:rPr>
      </w:pPr>
      <w:r>
        <w:rPr>
          <w:rFonts w:hint="cs"/>
          <w:rtl/>
        </w:rPr>
        <w:t>תוכן עניינים</w:t>
      </w:r>
    </w:p>
    <w:p w14:paraId="1F8A4663" w14:textId="59A2F408" w:rsidR="004C2A65" w:rsidRDefault="00711A5C">
      <w:pPr>
        <w:pStyle w:val="TOC1"/>
        <w:rPr>
          <w:rFonts w:eastAsiaTheme="minorEastAsia" w:cstheme="minorBidi"/>
          <w:b w:val="0"/>
          <w:bCs w:val="0"/>
          <w:i w:val="0"/>
          <w:iCs w:val="0"/>
          <w:noProof/>
          <w:sz w:val="22"/>
          <w:szCs w:val="22"/>
          <w:rtl/>
          <w:lang w:eastAsia="en-US"/>
        </w:rPr>
      </w:pPr>
      <w:r>
        <w:rPr>
          <w:rtl/>
        </w:rPr>
        <w:fldChar w:fldCharType="begin"/>
      </w:r>
      <w:r>
        <w:rPr>
          <w:rtl/>
        </w:rPr>
        <w:instrText xml:space="preserve"> </w:instrText>
      </w:r>
      <w:r>
        <w:instrText>TOC</w:instrText>
      </w:r>
      <w:r>
        <w:rPr>
          <w:rtl/>
        </w:rPr>
        <w:instrText xml:space="preserve"> \</w:instrText>
      </w:r>
      <w:r>
        <w:instrText>t</w:instrText>
      </w:r>
      <w:r>
        <w:rPr>
          <w:rtl/>
        </w:rPr>
        <w:instrText xml:space="preserve"> "פליקס ראשי 1,1,פליקס 2,2" </w:instrText>
      </w:r>
      <w:r>
        <w:rPr>
          <w:rtl/>
        </w:rPr>
        <w:fldChar w:fldCharType="separate"/>
      </w:r>
      <w:r w:rsidR="004C2A65">
        <w:rPr>
          <w:noProof/>
        </w:rPr>
        <w:t>1.</w:t>
      </w:r>
      <w:r w:rsidR="004C2A65">
        <w:rPr>
          <w:rFonts w:eastAsiaTheme="minorEastAsia" w:cstheme="minorBidi"/>
          <w:b w:val="0"/>
          <w:bCs w:val="0"/>
          <w:i w:val="0"/>
          <w:iCs w:val="0"/>
          <w:noProof/>
          <w:sz w:val="22"/>
          <w:szCs w:val="22"/>
          <w:rtl/>
          <w:lang w:eastAsia="en-US"/>
        </w:rPr>
        <w:tab/>
      </w:r>
      <w:r w:rsidR="004C2A65">
        <w:rPr>
          <w:noProof/>
          <w:rtl/>
        </w:rPr>
        <w:t>מבוא</w:t>
      </w:r>
      <w:r w:rsidR="004C2A65">
        <w:rPr>
          <w:noProof/>
          <w:rtl/>
        </w:rPr>
        <w:tab/>
      </w:r>
      <w:r w:rsidR="004C2A65">
        <w:rPr>
          <w:noProof/>
          <w:rtl/>
        </w:rPr>
        <w:fldChar w:fldCharType="begin"/>
      </w:r>
      <w:r w:rsidR="004C2A65">
        <w:rPr>
          <w:noProof/>
          <w:rtl/>
        </w:rPr>
        <w:instrText xml:space="preserve"> </w:instrText>
      </w:r>
      <w:r w:rsidR="004C2A65">
        <w:rPr>
          <w:noProof/>
        </w:rPr>
        <w:instrText>PAGEREF</w:instrText>
      </w:r>
      <w:r w:rsidR="004C2A65">
        <w:rPr>
          <w:noProof/>
          <w:rtl/>
        </w:rPr>
        <w:instrText xml:space="preserve"> _</w:instrText>
      </w:r>
      <w:r w:rsidR="004C2A65">
        <w:rPr>
          <w:noProof/>
        </w:rPr>
        <w:instrText>Toc85713913 \h</w:instrText>
      </w:r>
      <w:r w:rsidR="004C2A65">
        <w:rPr>
          <w:noProof/>
          <w:rtl/>
        </w:rPr>
        <w:instrText xml:space="preserve"> </w:instrText>
      </w:r>
      <w:r w:rsidR="004C2A65">
        <w:rPr>
          <w:noProof/>
          <w:rtl/>
        </w:rPr>
      </w:r>
      <w:r w:rsidR="004C2A65">
        <w:rPr>
          <w:noProof/>
          <w:rtl/>
        </w:rPr>
        <w:fldChar w:fldCharType="separate"/>
      </w:r>
      <w:r w:rsidR="00C27A19">
        <w:rPr>
          <w:noProof/>
          <w:rtl/>
        </w:rPr>
        <w:t>10</w:t>
      </w:r>
      <w:r w:rsidR="004C2A65">
        <w:rPr>
          <w:noProof/>
          <w:rtl/>
        </w:rPr>
        <w:fldChar w:fldCharType="end"/>
      </w:r>
    </w:p>
    <w:p w14:paraId="16BB0D19" w14:textId="43B09810" w:rsidR="004C2A65" w:rsidRDefault="004C2A65" w:rsidP="004C2A65">
      <w:pPr>
        <w:pStyle w:val="TOC2"/>
        <w:rPr>
          <w:rFonts w:eastAsiaTheme="minorEastAsia" w:cstheme="minorBidi"/>
          <w:noProof/>
          <w:rtl/>
          <w:lang w:eastAsia="en-US"/>
        </w:rPr>
      </w:pPr>
      <w:r>
        <w:rPr>
          <w:noProof/>
          <w:rtl/>
        </w:rPr>
        <w:t>1.1.</w:t>
      </w:r>
      <w:r>
        <w:rPr>
          <w:rFonts w:eastAsiaTheme="minorEastAsia" w:cstheme="minorBidi"/>
          <w:noProof/>
          <w:rtl/>
          <w:lang w:eastAsia="en-US"/>
        </w:rPr>
        <w:tab/>
      </w:r>
      <w:r>
        <w:rPr>
          <w:noProof/>
          <w:rtl/>
        </w:rPr>
        <w:t>רציונל המחקר</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Toc85713914 \h</w:instrText>
      </w:r>
      <w:r>
        <w:rPr>
          <w:noProof/>
          <w:rtl/>
        </w:rPr>
        <w:instrText xml:space="preserve"> </w:instrText>
      </w:r>
      <w:r>
        <w:rPr>
          <w:noProof/>
          <w:rtl/>
        </w:rPr>
      </w:r>
      <w:r>
        <w:rPr>
          <w:noProof/>
          <w:rtl/>
        </w:rPr>
        <w:fldChar w:fldCharType="separate"/>
      </w:r>
      <w:r w:rsidR="00C27A19">
        <w:rPr>
          <w:noProof/>
          <w:rtl/>
        </w:rPr>
        <w:t>10</w:t>
      </w:r>
      <w:r>
        <w:rPr>
          <w:noProof/>
          <w:rtl/>
        </w:rPr>
        <w:fldChar w:fldCharType="end"/>
      </w:r>
    </w:p>
    <w:p w14:paraId="20F2365A" w14:textId="208A379C" w:rsidR="004C2A65" w:rsidRDefault="004C2A65" w:rsidP="004C2A65">
      <w:pPr>
        <w:pStyle w:val="TOC2"/>
        <w:rPr>
          <w:rFonts w:eastAsiaTheme="minorEastAsia" w:cstheme="minorBidi"/>
          <w:noProof/>
          <w:rtl/>
          <w:lang w:eastAsia="en-US"/>
        </w:rPr>
      </w:pPr>
      <w:r>
        <w:rPr>
          <w:noProof/>
        </w:rPr>
        <w:t>1.2.</w:t>
      </w:r>
      <w:r>
        <w:rPr>
          <w:rFonts w:eastAsiaTheme="minorEastAsia" w:cstheme="minorBidi"/>
          <w:noProof/>
          <w:rtl/>
          <w:lang w:eastAsia="en-US"/>
        </w:rPr>
        <w:tab/>
      </w:r>
      <w:r>
        <w:rPr>
          <w:noProof/>
          <w:rtl/>
        </w:rPr>
        <w:t>מטרת המחקר</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Toc85713915 \h</w:instrText>
      </w:r>
      <w:r>
        <w:rPr>
          <w:noProof/>
          <w:rtl/>
        </w:rPr>
        <w:instrText xml:space="preserve"> </w:instrText>
      </w:r>
      <w:r>
        <w:rPr>
          <w:noProof/>
          <w:rtl/>
        </w:rPr>
      </w:r>
      <w:r>
        <w:rPr>
          <w:noProof/>
          <w:rtl/>
        </w:rPr>
        <w:fldChar w:fldCharType="separate"/>
      </w:r>
      <w:r w:rsidR="00C27A19">
        <w:rPr>
          <w:noProof/>
          <w:rtl/>
        </w:rPr>
        <w:t>11</w:t>
      </w:r>
      <w:r>
        <w:rPr>
          <w:noProof/>
          <w:rtl/>
        </w:rPr>
        <w:fldChar w:fldCharType="end"/>
      </w:r>
    </w:p>
    <w:p w14:paraId="071BCC00" w14:textId="7556B32B" w:rsidR="004C2A65" w:rsidRDefault="004C2A65" w:rsidP="004C2A65">
      <w:pPr>
        <w:pStyle w:val="TOC2"/>
        <w:rPr>
          <w:rFonts w:eastAsiaTheme="minorEastAsia" w:cstheme="minorBidi"/>
          <w:noProof/>
          <w:rtl/>
          <w:lang w:eastAsia="en-US"/>
        </w:rPr>
      </w:pPr>
      <w:r>
        <w:rPr>
          <w:noProof/>
          <w:rtl/>
        </w:rPr>
        <w:t>1.3.</w:t>
      </w:r>
      <w:r>
        <w:rPr>
          <w:rFonts w:eastAsiaTheme="minorEastAsia" w:cstheme="minorBidi"/>
          <w:noProof/>
          <w:rtl/>
          <w:lang w:eastAsia="en-US"/>
        </w:rPr>
        <w:tab/>
      </w:r>
      <w:r>
        <w:rPr>
          <w:noProof/>
          <w:rtl/>
        </w:rPr>
        <w:t>שאלות המחקר</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Toc85713916 \h</w:instrText>
      </w:r>
      <w:r>
        <w:rPr>
          <w:noProof/>
          <w:rtl/>
        </w:rPr>
        <w:instrText xml:space="preserve"> </w:instrText>
      </w:r>
      <w:r>
        <w:rPr>
          <w:noProof/>
          <w:rtl/>
        </w:rPr>
      </w:r>
      <w:r>
        <w:rPr>
          <w:noProof/>
          <w:rtl/>
        </w:rPr>
        <w:fldChar w:fldCharType="separate"/>
      </w:r>
      <w:r w:rsidR="00C27A19">
        <w:rPr>
          <w:noProof/>
          <w:rtl/>
        </w:rPr>
        <w:t>11</w:t>
      </w:r>
      <w:r>
        <w:rPr>
          <w:noProof/>
          <w:rtl/>
        </w:rPr>
        <w:fldChar w:fldCharType="end"/>
      </w:r>
    </w:p>
    <w:p w14:paraId="506DE368" w14:textId="024D9EA6" w:rsidR="004C2A65" w:rsidRDefault="004C2A65" w:rsidP="004C2A65">
      <w:pPr>
        <w:pStyle w:val="TOC2"/>
        <w:rPr>
          <w:rFonts w:eastAsiaTheme="minorEastAsia" w:cstheme="minorBidi"/>
          <w:noProof/>
          <w:rtl/>
          <w:lang w:eastAsia="en-US"/>
        </w:rPr>
      </w:pPr>
      <w:r>
        <w:rPr>
          <w:noProof/>
        </w:rPr>
        <w:t>1.4.</w:t>
      </w:r>
      <w:r>
        <w:rPr>
          <w:rFonts w:eastAsiaTheme="minorEastAsia" w:cstheme="minorBidi"/>
          <w:noProof/>
          <w:rtl/>
          <w:lang w:eastAsia="en-US"/>
        </w:rPr>
        <w:tab/>
      </w:r>
      <w:r>
        <w:rPr>
          <w:noProof/>
          <w:rtl/>
        </w:rPr>
        <w:t>משתנים תלויים ובלתי תלויים</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Toc85713917 \h</w:instrText>
      </w:r>
      <w:r>
        <w:rPr>
          <w:noProof/>
          <w:rtl/>
        </w:rPr>
        <w:instrText xml:space="preserve"> </w:instrText>
      </w:r>
      <w:r>
        <w:rPr>
          <w:noProof/>
          <w:rtl/>
        </w:rPr>
      </w:r>
      <w:r>
        <w:rPr>
          <w:noProof/>
          <w:rtl/>
        </w:rPr>
        <w:fldChar w:fldCharType="separate"/>
      </w:r>
      <w:r w:rsidR="00C27A19">
        <w:rPr>
          <w:noProof/>
          <w:rtl/>
        </w:rPr>
        <w:t>11</w:t>
      </w:r>
      <w:r>
        <w:rPr>
          <w:noProof/>
          <w:rtl/>
        </w:rPr>
        <w:fldChar w:fldCharType="end"/>
      </w:r>
    </w:p>
    <w:p w14:paraId="22B9EA98" w14:textId="0831F6BE" w:rsidR="004C2A65" w:rsidRDefault="004C2A65" w:rsidP="004C2A65">
      <w:pPr>
        <w:pStyle w:val="TOC2"/>
        <w:rPr>
          <w:rFonts w:eastAsiaTheme="minorEastAsia" w:cstheme="minorBidi"/>
          <w:noProof/>
          <w:rtl/>
          <w:lang w:eastAsia="en-US"/>
        </w:rPr>
      </w:pPr>
      <w:r>
        <w:rPr>
          <w:noProof/>
          <w:rtl/>
        </w:rPr>
        <w:t>1.5.</w:t>
      </w:r>
      <w:r>
        <w:rPr>
          <w:rFonts w:eastAsiaTheme="minorEastAsia" w:cstheme="minorBidi"/>
          <w:noProof/>
          <w:rtl/>
          <w:lang w:eastAsia="en-US"/>
        </w:rPr>
        <w:tab/>
      </w:r>
      <w:r>
        <w:rPr>
          <w:noProof/>
          <w:rtl/>
        </w:rPr>
        <w:t>חשיבות המחקר</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Toc85713918 \h</w:instrText>
      </w:r>
      <w:r>
        <w:rPr>
          <w:noProof/>
          <w:rtl/>
        </w:rPr>
        <w:instrText xml:space="preserve"> </w:instrText>
      </w:r>
      <w:r>
        <w:rPr>
          <w:noProof/>
          <w:rtl/>
        </w:rPr>
      </w:r>
      <w:r>
        <w:rPr>
          <w:noProof/>
          <w:rtl/>
        </w:rPr>
        <w:fldChar w:fldCharType="separate"/>
      </w:r>
      <w:r w:rsidR="00C27A19">
        <w:rPr>
          <w:noProof/>
          <w:rtl/>
        </w:rPr>
        <w:t>11</w:t>
      </w:r>
      <w:r>
        <w:rPr>
          <w:noProof/>
          <w:rtl/>
        </w:rPr>
        <w:fldChar w:fldCharType="end"/>
      </w:r>
    </w:p>
    <w:p w14:paraId="51698C94" w14:textId="71A3201A" w:rsidR="004C2A65" w:rsidRDefault="004C2A65">
      <w:pPr>
        <w:pStyle w:val="TOC1"/>
        <w:tabs>
          <w:tab w:val="left" w:pos="2224"/>
        </w:tabs>
        <w:rPr>
          <w:rFonts w:eastAsiaTheme="minorEastAsia" w:cstheme="minorBidi"/>
          <w:b w:val="0"/>
          <w:bCs w:val="0"/>
          <w:i w:val="0"/>
          <w:iCs w:val="0"/>
          <w:noProof/>
          <w:sz w:val="22"/>
          <w:szCs w:val="22"/>
          <w:rtl/>
          <w:lang w:eastAsia="en-US"/>
        </w:rPr>
      </w:pPr>
      <w:r>
        <w:rPr>
          <w:noProof/>
        </w:rPr>
        <w:t>2.</w:t>
      </w:r>
      <w:r>
        <w:rPr>
          <w:rFonts w:eastAsiaTheme="minorEastAsia" w:cstheme="minorBidi"/>
          <w:b w:val="0"/>
          <w:bCs w:val="0"/>
          <w:i w:val="0"/>
          <w:iCs w:val="0"/>
          <w:noProof/>
          <w:sz w:val="22"/>
          <w:szCs w:val="22"/>
          <w:rtl/>
          <w:lang w:eastAsia="en-US"/>
        </w:rPr>
        <w:tab/>
      </w:r>
      <w:r>
        <w:rPr>
          <w:noProof/>
          <w:rtl/>
        </w:rPr>
        <w:t>סקר ספרות ראשונית</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Toc85713919 \h</w:instrText>
      </w:r>
      <w:r>
        <w:rPr>
          <w:noProof/>
          <w:rtl/>
        </w:rPr>
        <w:instrText xml:space="preserve"> </w:instrText>
      </w:r>
      <w:r>
        <w:rPr>
          <w:noProof/>
          <w:rtl/>
        </w:rPr>
      </w:r>
      <w:r>
        <w:rPr>
          <w:noProof/>
          <w:rtl/>
        </w:rPr>
        <w:fldChar w:fldCharType="separate"/>
      </w:r>
      <w:r w:rsidR="00C27A19">
        <w:rPr>
          <w:noProof/>
          <w:rtl/>
        </w:rPr>
        <w:t>12</w:t>
      </w:r>
      <w:r>
        <w:rPr>
          <w:noProof/>
          <w:rtl/>
        </w:rPr>
        <w:fldChar w:fldCharType="end"/>
      </w:r>
    </w:p>
    <w:p w14:paraId="5942EEEB" w14:textId="75CDB328" w:rsidR="004C2A65" w:rsidRDefault="004C2A65" w:rsidP="004C2A65">
      <w:pPr>
        <w:pStyle w:val="TOC2"/>
        <w:rPr>
          <w:rFonts w:eastAsiaTheme="minorEastAsia" w:cstheme="minorBidi"/>
          <w:noProof/>
          <w:rtl/>
          <w:lang w:eastAsia="en-US"/>
        </w:rPr>
      </w:pPr>
      <w:r>
        <w:rPr>
          <w:noProof/>
        </w:rPr>
        <w:t>2.1.</w:t>
      </w:r>
      <w:r>
        <w:rPr>
          <w:rFonts w:eastAsiaTheme="minorEastAsia" w:cstheme="minorBidi"/>
          <w:noProof/>
          <w:rtl/>
          <w:lang w:eastAsia="en-US"/>
        </w:rPr>
        <w:tab/>
      </w:r>
      <w:r>
        <w:rPr>
          <w:noProof/>
          <w:rtl/>
        </w:rPr>
        <w:t>הקדמה</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Toc85713920 \h</w:instrText>
      </w:r>
      <w:r>
        <w:rPr>
          <w:noProof/>
          <w:rtl/>
        </w:rPr>
        <w:instrText xml:space="preserve"> </w:instrText>
      </w:r>
      <w:r>
        <w:rPr>
          <w:noProof/>
          <w:rtl/>
        </w:rPr>
      </w:r>
      <w:r>
        <w:rPr>
          <w:noProof/>
          <w:rtl/>
        </w:rPr>
        <w:fldChar w:fldCharType="separate"/>
      </w:r>
      <w:r w:rsidR="00C27A19">
        <w:rPr>
          <w:noProof/>
          <w:rtl/>
        </w:rPr>
        <w:t>12</w:t>
      </w:r>
      <w:r>
        <w:rPr>
          <w:noProof/>
          <w:rtl/>
        </w:rPr>
        <w:fldChar w:fldCharType="end"/>
      </w:r>
    </w:p>
    <w:p w14:paraId="77D48F73" w14:textId="2C2C6675" w:rsidR="004C2A65" w:rsidRDefault="004C2A65" w:rsidP="004C2A65">
      <w:pPr>
        <w:pStyle w:val="TOC2"/>
        <w:rPr>
          <w:rFonts w:eastAsiaTheme="minorEastAsia" w:cstheme="minorBidi"/>
          <w:noProof/>
          <w:rtl/>
          <w:lang w:eastAsia="en-US"/>
        </w:rPr>
      </w:pPr>
      <w:r>
        <w:rPr>
          <w:noProof/>
        </w:rPr>
        <w:t>2.2.</w:t>
      </w:r>
      <w:r>
        <w:rPr>
          <w:rFonts w:eastAsiaTheme="minorEastAsia" w:cstheme="minorBidi"/>
          <w:noProof/>
          <w:rtl/>
          <w:lang w:eastAsia="en-US"/>
        </w:rPr>
        <w:tab/>
      </w:r>
      <w:r>
        <w:rPr>
          <w:noProof/>
          <w:rtl/>
        </w:rPr>
        <w:t>סקר ספרות בנושא: אבטחת מידע והגנה על פרטיות</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Toc85713921 \h</w:instrText>
      </w:r>
      <w:r>
        <w:rPr>
          <w:noProof/>
          <w:rtl/>
        </w:rPr>
        <w:instrText xml:space="preserve"> </w:instrText>
      </w:r>
      <w:r>
        <w:rPr>
          <w:noProof/>
          <w:rtl/>
        </w:rPr>
      </w:r>
      <w:r>
        <w:rPr>
          <w:noProof/>
          <w:rtl/>
        </w:rPr>
        <w:fldChar w:fldCharType="separate"/>
      </w:r>
      <w:r w:rsidR="00C27A19">
        <w:rPr>
          <w:noProof/>
          <w:rtl/>
        </w:rPr>
        <w:t>13</w:t>
      </w:r>
      <w:r>
        <w:rPr>
          <w:noProof/>
          <w:rtl/>
        </w:rPr>
        <w:fldChar w:fldCharType="end"/>
      </w:r>
    </w:p>
    <w:p w14:paraId="30902610" w14:textId="02FFE983" w:rsidR="004C2A65" w:rsidRDefault="004C2A65" w:rsidP="004C2A65">
      <w:pPr>
        <w:pStyle w:val="TOC2"/>
        <w:rPr>
          <w:rFonts w:eastAsiaTheme="minorEastAsia" w:cstheme="minorBidi"/>
          <w:noProof/>
          <w:rtl/>
          <w:lang w:eastAsia="en-US"/>
        </w:rPr>
      </w:pPr>
      <w:r>
        <w:rPr>
          <w:noProof/>
          <w:rtl/>
        </w:rPr>
        <w:t>2.3.</w:t>
      </w:r>
      <w:r>
        <w:rPr>
          <w:rFonts w:eastAsiaTheme="minorEastAsia" w:cstheme="minorBidi"/>
          <w:noProof/>
          <w:rtl/>
          <w:lang w:eastAsia="en-US"/>
        </w:rPr>
        <w:tab/>
      </w:r>
      <w:r>
        <w:rPr>
          <w:noProof/>
          <w:rtl/>
        </w:rPr>
        <w:t>סקר ספרות בנושא: איומים על מערכות מידע מגורמים זדוניים</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Toc85713922 \h</w:instrText>
      </w:r>
      <w:r>
        <w:rPr>
          <w:noProof/>
          <w:rtl/>
        </w:rPr>
        <w:instrText xml:space="preserve"> </w:instrText>
      </w:r>
      <w:r>
        <w:rPr>
          <w:noProof/>
          <w:rtl/>
        </w:rPr>
      </w:r>
      <w:r>
        <w:rPr>
          <w:noProof/>
          <w:rtl/>
        </w:rPr>
        <w:fldChar w:fldCharType="separate"/>
      </w:r>
      <w:r w:rsidR="00C27A19">
        <w:rPr>
          <w:noProof/>
          <w:rtl/>
        </w:rPr>
        <w:t>14</w:t>
      </w:r>
      <w:r>
        <w:rPr>
          <w:noProof/>
          <w:rtl/>
        </w:rPr>
        <w:fldChar w:fldCharType="end"/>
      </w:r>
    </w:p>
    <w:p w14:paraId="2511143F" w14:textId="65A3D5B9" w:rsidR="004C2A65" w:rsidRDefault="004C2A65" w:rsidP="004C2A65">
      <w:pPr>
        <w:pStyle w:val="TOC2"/>
        <w:rPr>
          <w:rFonts w:eastAsiaTheme="minorEastAsia" w:cstheme="minorBidi"/>
          <w:noProof/>
          <w:rtl/>
          <w:lang w:eastAsia="en-US"/>
        </w:rPr>
      </w:pPr>
      <w:r>
        <w:rPr>
          <w:noProof/>
        </w:rPr>
        <w:t>2.4.</w:t>
      </w:r>
      <w:r>
        <w:rPr>
          <w:rFonts w:eastAsiaTheme="minorEastAsia" w:cstheme="minorBidi"/>
          <w:noProof/>
          <w:rtl/>
          <w:lang w:eastAsia="en-US"/>
        </w:rPr>
        <w:tab/>
      </w:r>
      <w:r>
        <w:rPr>
          <w:noProof/>
          <w:rtl/>
        </w:rPr>
        <w:t>סקר ספרות בנושא: תשתיות, שיטות ודוגמאות לשירותים ומוצרים רפואיים</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Toc85713923 \h</w:instrText>
      </w:r>
      <w:r>
        <w:rPr>
          <w:noProof/>
          <w:rtl/>
        </w:rPr>
        <w:instrText xml:space="preserve"> </w:instrText>
      </w:r>
      <w:r>
        <w:rPr>
          <w:noProof/>
          <w:rtl/>
        </w:rPr>
      </w:r>
      <w:r>
        <w:rPr>
          <w:noProof/>
          <w:rtl/>
        </w:rPr>
        <w:fldChar w:fldCharType="separate"/>
      </w:r>
      <w:r w:rsidR="00C27A19">
        <w:rPr>
          <w:noProof/>
          <w:rtl/>
        </w:rPr>
        <w:t>15</w:t>
      </w:r>
      <w:r>
        <w:rPr>
          <w:noProof/>
          <w:rtl/>
        </w:rPr>
        <w:fldChar w:fldCharType="end"/>
      </w:r>
    </w:p>
    <w:p w14:paraId="1B4285F6" w14:textId="309D2730" w:rsidR="004C2A65" w:rsidRDefault="004C2A65" w:rsidP="004C2A65">
      <w:pPr>
        <w:pStyle w:val="TOC2"/>
        <w:rPr>
          <w:rFonts w:eastAsiaTheme="minorEastAsia" w:cstheme="minorBidi"/>
          <w:noProof/>
          <w:rtl/>
          <w:lang w:eastAsia="en-US"/>
        </w:rPr>
      </w:pPr>
      <w:r>
        <w:rPr>
          <w:noProof/>
        </w:rPr>
        <w:t>2.5.</w:t>
      </w:r>
      <w:r>
        <w:rPr>
          <w:rFonts w:eastAsiaTheme="minorEastAsia" w:cstheme="minorBidi"/>
          <w:noProof/>
          <w:rtl/>
          <w:lang w:eastAsia="en-US"/>
        </w:rPr>
        <w:tab/>
      </w:r>
      <w:r>
        <w:rPr>
          <w:noProof/>
          <w:rtl/>
        </w:rPr>
        <w:t>מודל למיפוי סיכונים למכשור רפואי</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Toc85713924 \h</w:instrText>
      </w:r>
      <w:r>
        <w:rPr>
          <w:noProof/>
          <w:rtl/>
        </w:rPr>
        <w:instrText xml:space="preserve"> </w:instrText>
      </w:r>
      <w:r>
        <w:rPr>
          <w:noProof/>
          <w:rtl/>
        </w:rPr>
      </w:r>
      <w:r>
        <w:rPr>
          <w:noProof/>
          <w:rtl/>
        </w:rPr>
        <w:fldChar w:fldCharType="separate"/>
      </w:r>
      <w:r w:rsidR="00C27A19">
        <w:rPr>
          <w:noProof/>
          <w:rtl/>
        </w:rPr>
        <w:t>18</w:t>
      </w:r>
      <w:r>
        <w:rPr>
          <w:noProof/>
          <w:rtl/>
        </w:rPr>
        <w:fldChar w:fldCharType="end"/>
      </w:r>
    </w:p>
    <w:p w14:paraId="6219F65F" w14:textId="35D3EC18" w:rsidR="004C2A65" w:rsidRDefault="004C2A65" w:rsidP="004C2A65">
      <w:pPr>
        <w:pStyle w:val="TOC2"/>
        <w:rPr>
          <w:rFonts w:eastAsiaTheme="minorEastAsia" w:cstheme="minorBidi"/>
          <w:noProof/>
          <w:rtl/>
          <w:lang w:eastAsia="en-US"/>
        </w:rPr>
      </w:pPr>
      <w:r>
        <w:rPr>
          <w:noProof/>
        </w:rPr>
        <w:t>2.6.</w:t>
      </w:r>
      <w:r>
        <w:rPr>
          <w:rFonts w:eastAsiaTheme="minorEastAsia" w:cstheme="minorBidi"/>
          <w:noProof/>
          <w:rtl/>
          <w:lang w:eastAsia="en-US"/>
        </w:rPr>
        <w:tab/>
      </w:r>
      <w:r>
        <w:rPr>
          <w:noProof/>
          <w:rtl/>
        </w:rPr>
        <w:t>סיכום סקר הספרות</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Toc85713925 \h</w:instrText>
      </w:r>
      <w:r>
        <w:rPr>
          <w:noProof/>
          <w:rtl/>
        </w:rPr>
        <w:instrText xml:space="preserve"> </w:instrText>
      </w:r>
      <w:r>
        <w:rPr>
          <w:noProof/>
          <w:rtl/>
        </w:rPr>
      </w:r>
      <w:r>
        <w:rPr>
          <w:noProof/>
          <w:rtl/>
        </w:rPr>
        <w:fldChar w:fldCharType="separate"/>
      </w:r>
      <w:r w:rsidR="00C27A19">
        <w:rPr>
          <w:noProof/>
          <w:rtl/>
        </w:rPr>
        <w:t>20</w:t>
      </w:r>
      <w:r>
        <w:rPr>
          <w:noProof/>
          <w:rtl/>
        </w:rPr>
        <w:fldChar w:fldCharType="end"/>
      </w:r>
    </w:p>
    <w:p w14:paraId="190D89B5" w14:textId="2CE19E8C" w:rsidR="004C2A65" w:rsidRDefault="004C2A65">
      <w:pPr>
        <w:pStyle w:val="TOC1"/>
        <w:tabs>
          <w:tab w:val="left" w:pos="2224"/>
        </w:tabs>
        <w:rPr>
          <w:rFonts w:eastAsiaTheme="minorEastAsia" w:cstheme="minorBidi"/>
          <w:b w:val="0"/>
          <w:bCs w:val="0"/>
          <w:i w:val="0"/>
          <w:iCs w:val="0"/>
          <w:noProof/>
          <w:sz w:val="22"/>
          <w:szCs w:val="22"/>
          <w:rtl/>
          <w:lang w:eastAsia="en-US"/>
        </w:rPr>
      </w:pPr>
      <w:r>
        <w:rPr>
          <w:noProof/>
          <w:rtl/>
        </w:rPr>
        <w:t>3.</w:t>
      </w:r>
      <w:r>
        <w:rPr>
          <w:rFonts w:eastAsiaTheme="minorEastAsia" w:cstheme="minorBidi"/>
          <w:b w:val="0"/>
          <w:bCs w:val="0"/>
          <w:i w:val="0"/>
          <w:iCs w:val="0"/>
          <w:noProof/>
          <w:sz w:val="22"/>
          <w:szCs w:val="22"/>
          <w:rtl/>
          <w:lang w:eastAsia="en-US"/>
        </w:rPr>
        <w:tab/>
      </w:r>
      <w:r>
        <w:rPr>
          <w:noProof/>
          <w:rtl/>
        </w:rPr>
        <w:t>מתודולוגיה ראשונית</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Toc85713926 \h</w:instrText>
      </w:r>
      <w:r>
        <w:rPr>
          <w:noProof/>
          <w:rtl/>
        </w:rPr>
        <w:instrText xml:space="preserve"> </w:instrText>
      </w:r>
      <w:r>
        <w:rPr>
          <w:noProof/>
          <w:rtl/>
        </w:rPr>
      </w:r>
      <w:r>
        <w:rPr>
          <w:noProof/>
          <w:rtl/>
        </w:rPr>
        <w:fldChar w:fldCharType="separate"/>
      </w:r>
      <w:r w:rsidR="00C27A19">
        <w:rPr>
          <w:noProof/>
          <w:rtl/>
        </w:rPr>
        <w:t>21</w:t>
      </w:r>
      <w:r>
        <w:rPr>
          <w:noProof/>
          <w:rtl/>
        </w:rPr>
        <w:fldChar w:fldCharType="end"/>
      </w:r>
    </w:p>
    <w:p w14:paraId="3768AD83" w14:textId="29423E67" w:rsidR="004C2A65" w:rsidRDefault="004C2A65" w:rsidP="004C2A65">
      <w:pPr>
        <w:pStyle w:val="TOC2"/>
        <w:rPr>
          <w:rFonts w:eastAsiaTheme="minorEastAsia" w:cstheme="minorBidi"/>
          <w:noProof/>
          <w:rtl/>
          <w:lang w:eastAsia="en-US"/>
        </w:rPr>
      </w:pPr>
      <w:r>
        <w:rPr>
          <w:noProof/>
        </w:rPr>
        <w:t>3.1.</w:t>
      </w:r>
      <w:r>
        <w:rPr>
          <w:rFonts w:eastAsiaTheme="minorEastAsia" w:cstheme="minorBidi"/>
          <w:noProof/>
          <w:rtl/>
          <w:lang w:eastAsia="en-US"/>
        </w:rPr>
        <w:tab/>
      </w:r>
      <w:r>
        <w:rPr>
          <w:noProof/>
          <w:rtl/>
        </w:rPr>
        <w:t>המחקר יתבסס על שירותים ומוצרים הניתנים ע"י מערך קופות החולים. במהלך המחקר ייבחן מוצר/שירות של הקופה ויופעל עליו מודל היהלום למיפוי סיכונים. כל מוצר/שירות ינותח לפי נקודות ההשקה הרלבנטיות לו ותוצאות המיפוי יסוכמו.</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Toc85713927 \h</w:instrText>
      </w:r>
      <w:r>
        <w:rPr>
          <w:noProof/>
          <w:rtl/>
        </w:rPr>
        <w:instrText xml:space="preserve"> </w:instrText>
      </w:r>
      <w:r>
        <w:rPr>
          <w:noProof/>
          <w:rtl/>
        </w:rPr>
      </w:r>
      <w:r>
        <w:rPr>
          <w:noProof/>
          <w:rtl/>
        </w:rPr>
        <w:fldChar w:fldCharType="separate"/>
      </w:r>
      <w:r w:rsidR="00C27A19">
        <w:rPr>
          <w:noProof/>
          <w:rtl/>
        </w:rPr>
        <w:t>21</w:t>
      </w:r>
      <w:r>
        <w:rPr>
          <w:noProof/>
          <w:rtl/>
        </w:rPr>
        <w:fldChar w:fldCharType="end"/>
      </w:r>
    </w:p>
    <w:p w14:paraId="45D53C60" w14:textId="35CB0AD9" w:rsidR="004C2A65" w:rsidRDefault="004C2A65" w:rsidP="004C2A65">
      <w:pPr>
        <w:pStyle w:val="TOC2"/>
        <w:rPr>
          <w:rFonts w:eastAsiaTheme="minorEastAsia" w:cstheme="minorBidi"/>
          <w:noProof/>
          <w:rtl/>
          <w:lang w:eastAsia="en-US"/>
        </w:rPr>
      </w:pPr>
      <w:r>
        <w:rPr>
          <w:noProof/>
        </w:rPr>
        <w:t>3.2.</w:t>
      </w:r>
      <w:r>
        <w:rPr>
          <w:rFonts w:eastAsiaTheme="minorEastAsia" w:cstheme="minorBidi"/>
          <w:noProof/>
          <w:rtl/>
          <w:lang w:eastAsia="en-US"/>
        </w:rPr>
        <w:tab/>
      </w:r>
      <w:r>
        <w:rPr>
          <w:noProof/>
          <w:rtl/>
        </w:rPr>
        <w:t>הפרדיגמה המחקרית</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Toc85713928 \h</w:instrText>
      </w:r>
      <w:r>
        <w:rPr>
          <w:noProof/>
          <w:rtl/>
        </w:rPr>
        <w:instrText xml:space="preserve"> </w:instrText>
      </w:r>
      <w:r>
        <w:rPr>
          <w:noProof/>
          <w:rtl/>
        </w:rPr>
      </w:r>
      <w:r>
        <w:rPr>
          <w:noProof/>
          <w:rtl/>
        </w:rPr>
        <w:fldChar w:fldCharType="separate"/>
      </w:r>
      <w:r w:rsidR="00C27A19">
        <w:rPr>
          <w:noProof/>
          <w:rtl/>
        </w:rPr>
        <w:t>21</w:t>
      </w:r>
      <w:r>
        <w:rPr>
          <w:noProof/>
          <w:rtl/>
        </w:rPr>
        <w:fldChar w:fldCharType="end"/>
      </w:r>
    </w:p>
    <w:p w14:paraId="207A1B26" w14:textId="4E546450" w:rsidR="004C2A65" w:rsidRDefault="004C2A65" w:rsidP="004C2A65">
      <w:pPr>
        <w:pStyle w:val="TOC2"/>
        <w:rPr>
          <w:rFonts w:eastAsiaTheme="minorEastAsia" w:cstheme="minorBidi"/>
          <w:noProof/>
          <w:rtl/>
          <w:lang w:eastAsia="en-US"/>
        </w:rPr>
      </w:pPr>
      <w:r>
        <w:rPr>
          <w:noProof/>
        </w:rPr>
        <w:t>3.3.</w:t>
      </w:r>
      <w:r>
        <w:rPr>
          <w:rFonts w:eastAsiaTheme="minorEastAsia" w:cstheme="minorBidi"/>
          <w:noProof/>
          <w:rtl/>
          <w:lang w:eastAsia="en-US"/>
        </w:rPr>
        <w:tab/>
      </w:r>
      <w:r>
        <w:rPr>
          <w:noProof/>
          <w:rtl/>
        </w:rPr>
        <w:t xml:space="preserve">המחקר תוכנן על סמך ידע הקיים בספרות, מודל היהלום שפותח ב </w:t>
      </w:r>
      <w:r>
        <w:rPr>
          <w:noProof/>
        </w:rPr>
        <w:t>HIT</w:t>
      </w:r>
      <w:r>
        <w:rPr>
          <w:noProof/>
          <w:rtl/>
        </w:rPr>
        <w:t xml:space="preserve"> ביחד עם מערך הסייבר הלאומי ומחקר צרכי מערכת הבריאות בראיית פני עתיד. אין משמעות למחקר גישוש במקרה זה. עם זאת בהנחיה משתתפים מומחים מתחומי הרפואה הדיגיטלית ואבטחת מידע שיאפשרו הבנה של מידת יכולת היישום של תוצרי המחקר והנבדקים</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Toc85713929 \h</w:instrText>
      </w:r>
      <w:r>
        <w:rPr>
          <w:noProof/>
          <w:rtl/>
        </w:rPr>
        <w:instrText xml:space="preserve"> </w:instrText>
      </w:r>
      <w:r>
        <w:rPr>
          <w:noProof/>
          <w:rtl/>
        </w:rPr>
      </w:r>
      <w:r>
        <w:rPr>
          <w:noProof/>
          <w:rtl/>
        </w:rPr>
        <w:fldChar w:fldCharType="separate"/>
      </w:r>
      <w:r w:rsidR="00C27A19">
        <w:rPr>
          <w:noProof/>
          <w:rtl/>
        </w:rPr>
        <w:t>21</w:t>
      </w:r>
      <w:r>
        <w:rPr>
          <w:noProof/>
          <w:rtl/>
        </w:rPr>
        <w:fldChar w:fldCharType="end"/>
      </w:r>
    </w:p>
    <w:p w14:paraId="07704658" w14:textId="0D8E2BE7" w:rsidR="004C2A65" w:rsidRDefault="004C2A65" w:rsidP="004C2A65">
      <w:pPr>
        <w:pStyle w:val="TOC2"/>
        <w:rPr>
          <w:rFonts w:eastAsiaTheme="minorEastAsia" w:cstheme="minorBidi"/>
          <w:noProof/>
          <w:rtl/>
          <w:lang w:eastAsia="en-US"/>
        </w:rPr>
      </w:pPr>
      <w:r>
        <w:rPr>
          <w:noProof/>
          <w:rtl/>
        </w:rPr>
        <w:t>3.4.</w:t>
      </w:r>
      <w:r>
        <w:rPr>
          <w:rFonts w:eastAsiaTheme="minorEastAsia" w:cstheme="minorBidi"/>
          <w:noProof/>
          <w:rtl/>
          <w:lang w:eastAsia="en-US"/>
        </w:rPr>
        <w:tab/>
      </w:r>
      <w:r>
        <w:rPr>
          <w:noProof/>
          <w:rtl/>
        </w:rPr>
        <w:t>שיטת המחקר</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Toc85713930 \h</w:instrText>
      </w:r>
      <w:r>
        <w:rPr>
          <w:noProof/>
          <w:rtl/>
        </w:rPr>
        <w:instrText xml:space="preserve"> </w:instrText>
      </w:r>
      <w:r>
        <w:rPr>
          <w:noProof/>
          <w:rtl/>
        </w:rPr>
      </w:r>
      <w:r>
        <w:rPr>
          <w:noProof/>
          <w:rtl/>
        </w:rPr>
        <w:fldChar w:fldCharType="separate"/>
      </w:r>
      <w:r w:rsidR="00C27A19">
        <w:rPr>
          <w:noProof/>
          <w:rtl/>
        </w:rPr>
        <w:t>21</w:t>
      </w:r>
      <w:r>
        <w:rPr>
          <w:noProof/>
          <w:rtl/>
        </w:rPr>
        <w:fldChar w:fldCharType="end"/>
      </w:r>
    </w:p>
    <w:p w14:paraId="794740A8" w14:textId="32325309" w:rsidR="004C2A65" w:rsidRDefault="004C2A65" w:rsidP="004C2A65">
      <w:pPr>
        <w:pStyle w:val="TOC2"/>
        <w:rPr>
          <w:rFonts w:eastAsiaTheme="minorEastAsia" w:cstheme="minorBidi"/>
          <w:noProof/>
          <w:rtl/>
          <w:lang w:eastAsia="en-US"/>
        </w:rPr>
      </w:pPr>
      <w:r>
        <w:rPr>
          <w:noProof/>
          <w:rtl/>
        </w:rPr>
        <w:t>שיטת המחקר תהיה ניתוח תהליכי של מודל היהלום בהתאמה לניתוח תהליכי העבודה והעברת המידע בשירותים הנבחרים.</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Toc85713931 \h</w:instrText>
      </w:r>
      <w:r>
        <w:rPr>
          <w:noProof/>
          <w:rtl/>
        </w:rPr>
        <w:instrText xml:space="preserve"> </w:instrText>
      </w:r>
      <w:r>
        <w:rPr>
          <w:noProof/>
          <w:rtl/>
        </w:rPr>
      </w:r>
      <w:r>
        <w:rPr>
          <w:noProof/>
          <w:rtl/>
        </w:rPr>
        <w:fldChar w:fldCharType="separate"/>
      </w:r>
      <w:r w:rsidR="00C27A19">
        <w:rPr>
          <w:noProof/>
          <w:rtl/>
        </w:rPr>
        <w:t>21</w:t>
      </w:r>
      <w:r>
        <w:rPr>
          <w:noProof/>
          <w:rtl/>
        </w:rPr>
        <w:fldChar w:fldCharType="end"/>
      </w:r>
    </w:p>
    <w:p w14:paraId="3D88710E" w14:textId="063FD0BF" w:rsidR="004C2A65" w:rsidRDefault="004C2A65" w:rsidP="004C2A65">
      <w:pPr>
        <w:pStyle w:val="TOC2"/>
        <w:rPr>
          <w:rFonts w:eastAsiaTheme="minorEastAsia" w:cstheme="minorBidi"/>
          <w:noProof/>
          <w:rtl/>
          <w:lang w:eastAsia="en-US"/>
        </w:rPr>
      </w:pPr>
      <w:r>
        <w:rPr>
          <w:noProof/>
          <w:rtl/>
        </w:rPr>
        <w:t>כל אחד מהשירותים ימופה בהתאם לקריטריונים הבאים:</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Toc85713932 \h</w:instrText>
      </w:r>
      <w:r>
        <w:rPr>
          <w:noProof/>
          <w:rtl/>
        </w:rPr>
        <w:instrText xml:space="preserve"> </w:instrText>
      </w:r>
      <w:r>
        <w:rPr>
          <w:noProof/>
          <w:rtl/>
        </w:rPr>
      </w:r>
      <w:r>
        <w:rPr>
          <w:noProof/>
          <w:rtl/>
        </w:rPr>
        <w:fldChar w:fldCharType="separate"/>
      </w:r>
      <w:r w:rsidR="00C27A19">
        <w:rPr>
          <w:noProof/>
          <w:rtl/>
        </w:rPr>
        <w:t>21</w:t>
      </w:r>
      <w:r>
        <w:rPr>
          <w:noProof/>
          <w:rtl/>
        </w:rPr>
        <w:fldChar w:fldCharType="end"/>
      </w:r>
    </w:p>
    <w:p w14:paraId="36660206" w14:textId="51EFB3F9" w:rsidR="004C2A65" w:rsidRDefault="004C2A65" w:rsidP="004C2A65">
      <w:pPr>
        <w:pStyle w:val="TOC2"/>
        <w:rPr>
          <w:rFonts w:eastAsiaTheme="minorEastAsia" w:cstheme="minorBidi"/>
          <w:noProof/>
          <w:rtl/>
          <w:lang w:eastAsia="en-US"/>
        </w:rPr>
      </w:pPr>
      <w:r>
        <w:rPr>
          <w:noProof/>
          <w:rtl/>
        </w:rPr>
        <w:t>תהליך זה ייבחן על פי מודל היהלום לבחינת יכולת המודל לזהות סיכונים וההמלצות לאבטחת המידע לבחינת איכות ההמלצות ומידת ההתאמה.</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Toc85713933 \h</w:instrText>
      </w:r>
      <w:r>
        <w:rPr>
          <w:noProof/>
          <w:rtl/>
        </w:rPr>
        <w:instrText xml:space="preserve"> </w:instrText>
      </w:r>
      <w:r>
        <w:rPr>
          <w:noProof/>
          <w:rtl/>
        </w:rPr>
      </w:r>
      <w:r>
        <w:rPr>
          <w:noProof/>
          <w:rtl/>
        </w:rPr>
        <w:fldChar w:fldCharType="separate"/>
      </w:r>
      <w:r w:rsidR="00C27A19">
        <w:rPr>
          <w:noProof/>
          <w:rtl/>
        </w:rPr>
        <w:t>21</w:t>
      </w:r>
      <w:r>
        <w:rPr>
          <w:noProof/>
          <w:rtl/>
        </w:rPr>
        <w:fldChar w:fldCharType="end"/>
      </w:r>
    </w:p>
    <w:p w14:paraId="02687527" w14:textId="46559463" w:rsidR="004C2A65" w:rsidRDefault="004C2A65" w:rsidP="004C2A65">
      <w:pPr>
        <w:pStyle w:val="TOC2"/>
        <w:rPr>
          <w:rFonts w:eastAsiaTheme="minorEastAsia" w:cstheme="minorBidi"/>
          <w:noProof/>
          <w:rtl/>
          <w:lang w:eastAsia="en-US"/>
        </w:rPr>
      </w:pPr>
      <w:r>
        <w:rPr>
          <w:noProof/>
          <w:rtl/>
        </w:rPr>
        <w:t>מודל זה ייבחן בראיית המשתמשים השונים: ארגון נותן שירות, מטופל וחברת מפתחת מכשיר\שירות.</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Toc85713934 \h</w:instrText>
      </w:r>
      <w:r>
        <w:rPr>
          <w:noProof/>
          <w:rtl/>
        </w:rPr>
        <w:instrText xml:space="preserve"> </w:instrText>
      </w:r>
      <w:r>
        <w:rPr>
          <w:noProof/>
          <w:rtl/>
        </w:rPr>
      </w:r>
      <w:r>
        <w:rPr>
          <w:noProof/>
          <w:rtl/>
        </w:rPr>
        <w:fldChar w:fldCharType="separate"/>
      </w:r>
      <w:r w:rsidR="00C27A19">
        <w:rPr>
          <w:noProof/>
          <w:rtl/>
        </w:rPr>
        <w:t>22</w:t>
      </w:r>
      <w:r>
        <w:rPr>
          <w:noProof/>
          <w:rtl/>
        </w:rPr>
        <w:fldChar w:fldCharType="end"/>
      </w:r>
    </w:p>
    <w:p w14:paraId="7C630BE4" w14:textId="63D77570" w:rsidR="004C2A65" w:rsidRDefault="004C2A65" w:rsidP="004C2A65">
      <w:pPr>
        <w:pStyle w:val="TOC2"/>
        <w:rPr>
          <w:rFonts w:eastAsiaTheme="minorEastAsia" w:cstheme="minorBidi"/>
          <w:noProof/>
          <w:rtl/>
          <w:lang w:eastAsia="en-US"/>
        </w:rPr>
      </w:pPr>
      <w:r>
        <w:rPr>
          <w:noProof/>
          <w:rtl/>
        </w:rPr>
        <w:t>לסיכום ייבחנו כלל התוצאות המתקבלות מהניתוחים השונים המתוארים מעלה לקבלת  מסקנות להנחיות לבחינת שירות\מיכשור לצורך פתוח הנחיות לפתוח, שמוש והכנסת שירות חדש לארגון בריאות.</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Toc85713935 \h</w:instrText>
      </w:r>
      <w:r>
        <w:rPr>
          <w:noProof/>
          <w:rtl/>
        </w:rPr>
        <w:instrText xml:space="preserve"> </w:instrText>
      </w:r>
      <w:r>
        <w:rPr>
          <w:noProof/>
          <w:rtl/>
        </w:rPr>
      </w:r>
      <w:r>
        <w:rPr>
          <w:noProof/>
          <w:rtl/>
        </w:rPr>
        <w:fldChar w:fldCharType="separate"/>
      </w:r>
      <w:r w:rsidR="00C27A19">
        <w:rPr>
          <w:noProof/>
          <w:rtl/>
        </w:rPr>
        <w:t>22</w:t>
      </w:r>
      <w:r>
        <w:rPr>
          <w:noProof/>
          <w:rtl/>
        </w:rPr>
        <w:fldChar w:fldCharType="end"/>
      </w:r>
    </w:p>
    <w:p w14:paraId="7ECC28E8" w14:textId="1D0971DF" w:rsidR="004C2A65" w:rsidRDefault="004C2A65" w:rsidP="004C2A65">
      <w:pPr>
        <w:pStyle w:val="TOC2"/>
        <w:rPr>
          <w:rFonts w:eastAsiaTheme="minorEastAsia" w:cstheme="minorBidi"/>
          <w:noProof/>
          <w:rtl/>
          <w:lang w:eastAsia="en-US"/>
        </w:rPr>
      </w:pPr>
      <w:r>
        <w:rPr>
          <w:noProof/>
        </w:rPr>
        <w:t>3.5.</w:t>
      </w:r>
      <w:r>
        <w:rPr>
          <w:rFonts w:eastAsiaTheme="minorEastAsia" w:cstheme="minorBidi"/>
          <w:noProof/>
          <w:rtl/>
          <w:lang w:eastAsia="en-US"/>
        </w:rPr>
        <w:tab/>
      </w:r>
      <w:r>
        <w:rPr>
          <w:noProof/>
          <w:rtl/>
        </w:rPr>
        <w:t>ניתוח הנתונים</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Toc85713936 \h</w:instrText>
      </w:r>
      <w:r>
        <w:rPr>
          <w:noProof/>
          <w:rtl/>
        </w:rPr>
        <w:instrText xml:space="preserve"> </w:instrText>
      </w:r>
      <w:r>
        <w:rPr>
          <w:noProof/>
          <w:rtl/>
        </w:rPr>
      </w:r>
      <w:r>
        <w:rPr>
          <w:noProof/>
          <w:rtl/>
        </w:rPr>
        <w:fldChar w:fldCharType="separate"/>
      </w:r>
      <w:r w:rsidR="00C27A19">
        <w:rPr>
          <w:noProof/>
          <w:rtl/>
        </w:rPr>
        <w:t>22</w:t>
      </w:r>
      <w:r>
        <w:rPr>
          <w:noProof/>
          <w:rtl/>
        </w:rPr>
        <w:fldChar w:fldCharType="end"/>
      </w:r>
    </w:p>
    <w:p w14:paraId="794A3F98" w14:textId="681CA137" w:rsidR="004C2A65" w:rsidRDefault="004C2A65" w:rsidP="004C2A65">
      <w:pPr>
        <w:pStyle w:val="TOC2"/>
        <w:rPr>
          <w:rFonts w:eastAsiaTheme="minorEastAsia" w:cstheme="minorBidi"/>
          <w:noProof/>
          <w:rtl/>
          <w:lang w:eastAsia="en-US"/>
        </w:rPr>
      </w:pPr>
      <w:r>
        <w:rPr>
          <w:noProof/>
        </w:rPr>
        <w:t>3.6.</w:t>
      </w:r>
      <w:r>
        <w:rPr>
          <w:rFonts w:eastAsiaTheme="minorEastAsia" w:cstheme="minorBidi"/>
          <w:noProof/>
          <w:rtl/>
          <w:lang w:eastAsia="en-US"/>
        </w:rPr>
        <w:tab/>
      </w:r>
      <w:r>
        <w:rPr>
          <w:noProof/>
          <w:rtl/>
        </w:rPr>
        <w:t>אתיקה – דילמות אתיות ודרכי התמודדות.</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Toc85713937 \h</w:instrText>
      </w:r>
      <w:r>
        <w:rPr>
          <w:noProof/>
          <w:rtl/>
        </w:rPr>
        <w:instrText xml:space="preserve"> </w:instrText>
      </w:r>
      <w:r>
        <w:rPr>
          <w:noProof/>
          <w:rtl/>
        </w:rPr>
      </w:r>
      <w:r>
        <w:rPr>
          <w:noProof/>
          <w:rtl/>
        </w:rPr>
        <w:fldChar w:fldCharType="separate"/>
      </w:r>
      <w:r w:rsidR="00C27A19">
        <w:rPr>
          <w:noProof/>
          <w:rtl/>
        </w:rPr>
        <w:t>22</w:t>
      </w:r>
      <w:r>
        <w:rPr>
          <w:noProof/>
          <w:rtl/>
        </w:rPr>
        <w:fldChar w:fldCharType="end"/>
      </w:r>
    </w:p>
    <w:p w14:paraId="3076990A" w14:textId="19230E14" w:rsidR="004C2A65" w:rsidRDefault="004C2A65">
      <w:pPr>
        <w:pStyle w:val="TOC1"/>
        <w:tabs>
          <w:tab w:val="left" w:pos="2224"/>
        </w:tabs>
        <w:rPr>
          <w:rFonts w:eastAsiaTheme="minorEastAsia" w:cstheme="minorBidi"/>
          <w:b w:val="0"/>
          <w:bCs w:val="0"/>
          <w:i w:val="0"/>
          <w:iCs w:val="0"/>
          <w:noProof/>
          <w:sz w:val="22"/>
          <w:szCs w:val="22"/>
          <w:rtl/>
          <w:lang w:eastAsia="en-US"/>
        </w:rPr>
      </w:pPr>
      <w:r>
        <w:rPr>
          <w:noProof/>
        </w:rPr>
        <w:t>4.</w:t>
      </w:r>
      <w:r>
        <w:rPr>
          <w:rFonts w:eastAsiaTheme="minorEastAsia" w:cstheme="minorBidi"/>
          <w:b w:val="0"/>
          <w:bCs w:val="0"/>
          <w:i w:val="0"/>
          <w:iCs w:val="0"/>
          <w:noProof/>
          <w:sz w:val="22"/>
          <w:szCs w:val="22"/>
          <w:rtl/>
          <w:lang w:eastAsia="en-US"/>
        </w:rPr>
        <w:tab/>
      </w:r>
      <w:r>
        <w:rPr>
          <w:noProof/>
          <w:rtl/>
        </w:rPr>
        <w:t>ניתוח שרותים/אפליקציות לפי מודל היהלום</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Toc85713938 \h</w:instrText>
      </w:r>
      <w:r>
        <w:rPr>
          <w:noProof/>
          <w:rtl/>
        </w:rPr>
        <w:instrText xml:space="preserve"> </w:instrText>
      </w:r>
      <w:r>
        <w:rPr>
          <w:noProof/>
          <w:rtl/>
        </w:rPr>
      </w:r>
      <w:r>
        <w:rPr>
          <w:noProof/>
          <w:rtl/>
        </w:rPr>
        <w:fldChar w:fldCharType="separate"/>
      </w:r>
      <w:r w:rsidR="00C27A19">
        <w:rPr>
          <w:noProof/>
          <w:rtl/>
        </w:rPr>
        <w:t>23</w:t>
      </w:r>
      <w:r>
        <w:rPr>
          <w:noProof/>
          <w:rtl/>
        </w:rPr>
        <w:fldChar w:fldCharType="end"/>
      </w:r>
    </w:p>
    <w:p w14:paraId="50D9E0FC" w14:textId="53B1F7DE" w:rsidR="004C2A65" w:rsidRDefault="004C2A65" w:rsidP="004C2A65">
      <w:pPr>
        <w:pStyle w:val="TOC2"/>
        <w:rPr>
          <w:rFonts w:eastAsiaTheme="minorEastAsia" w:cstheme="minorBidi"/>
          <w:noProof/>
          <w:rtl/>
          <w:lang w:eastAsia="en-US"/>
        </w:rPr>
      </w:pPr>
      <w:r>
        <w:rPr>
          <w:noProof/>
        </w:rPr>
        <w:t>4.1.</w:t>
      </w:r>
      <w:r>
        <w:rPr>
          <w:rFonts w:eastAsiaTheme="minorEastAsia" w:cstheme="minorBidi"/>
          <w:noProof/>
          <w:rtl/>
          <w:lang w:eastAsia="en-US"/>
        </w:rPr>
        <w:tab/>
      </w:r>
      <w:r>
        <w:rPr>
          <w:noProof/>
          <w:rtl/>
        </w:rPr>
        <w:t>אפליקציית קופת חולים כללית</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Toc85713939 \h</w:instrText>
      </w:r>
      <w:r>
        <w:rPr>
          <w:noProof/>
          <w:rtl/>
        </w:rPr>
        <w:instrText xml:space="preserve"> </w:instrText>
      </w:r>
      <w:r>
        <w:rPr>
          <w:noProof/>
          <w:rtl/>
        </w:rPr>
      </w:r>
      <w:r>
        <w:rPr>
          <w:noProof/>
          <w:rtl/>
        </w:rPr>
        <w:fldChar w:fldCharType="separate"/>
      </w:r>
      <w:r w:rsidR="00C27A19">
        <w:rPr>
          <w:noProof/>
          <w:rtl/>
        </w:rPr>
        <w:t>23</w:t>
      </w:r>
      <w:r>
        <w:rPr>
          <w:noProof/>
          <w:rtl/>
        </w:rPr>
        <w:fldChar w:fldCharType="end"/>
      </w:r>
    </w:p>
    <w:p w14:paraId="519900E8" w14:textId="3813CEF1" w:rsidR="004C2A65" w:rsidRDefault="004C2A65" w:rsidP="004C2A65">
      <w:pPr>
        <w:pStyle w:val="TOC2"/>
        <w:rPr>
          <w:rFonts w:eastAsiaTheme="minorEastAsia" w:cstheme="minorBidi"/>
          <w:noProof/>
          <w:rtl/>
          <w:lang w:eastAsia="en-US"/>
        </w:rPr>
      </w:pPr>
      <w:r>
        <w:rPr>
          <w:noProof/>
          <w:rtl/>
        </w:rPr>
        <w:t>4.2.</w:t>
      </w:r>
      <w:r>
        <w:rPr>
          <w:rFonts w:eastAsiaTheme="minorEastAsia" w:cstheme="minorBidi"/>
          <w:noProof/>
          <w:rtl/>
          <w:lang w:eastAsia="en-US"/>
        </w:rPr>
        <w:tab/>
      </w:r>
      <w:r>
        <w:rPr>
          <w:noProof/>
          <w:rtl/>
        </w:rPr>
        <w:t>אפליקצית רמזור</w:t>
      </w:r>
      <w:r>
        <w:rPr>
          <w:noProof/>
        </w:rPr>
        <w:t xml:space="preserve"> </w:t>
      </w:r>
      <w:r>
        <w:rPr>
          <w:noProof/>
          <w:rtl/>
        </w:rPr>
        <w:t xml:space="preserve"> - הנפקת ובדיקה של תו ירוק - קורונה</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Toc85713940 \h</w:instrText>
      </w:r>
      <w:r>
        <w:rPr>
          <w:noProof/>
          <w:rtl/>
        </w:rPr>
        <w:instrText xml:space="preserve"> </w:instrText>
      </w:r>
      <w:r>
        <w:rPr>
          <w:noProof/>
          <w:rtl/>
        </w:rPr>
      </w:r>
      <w:r>
        <w:rPr>
          <w:noProof/>
          <w:rtl/>
        </w:rPr>
        <w:fldChar w:fldCharType="separate"/>
      </w:r>
      <w:r w:rsidR="00C27A19">
        <w:rPr>
          <w:noProof/>
          <w:rtl/>
        </w:rPr>
        <w:t>30</w:t>
      </w:r>
      <w:r>
        <w:rPr>
          <w:noProof/>
          <w:rtl/>
        </w:rPr>
        <w:fldChar w:fldCharType="end"/>
      </w:r>
    </w:p>
    <w:p w14:paraId="75C4AA8E" w14:textId="19BC40CC" w:rsidR="004C2A65" w:rsidRDefault="004C2A65" w:rsidP="004C2A65">
      <w:pPr>
        <w:pStyle w:val="TOC2"/>
        <w:rPr>
          <w:rFonts w:eastAsiaTheme="minorEastAsia" w:cstheme="minorBidi"/>
          <w:noProof/>
          <w:rtl/>
          <w:lang w:eastAsia="en-US"/>
        </w:rPr>
      </w:pPr>
      <w:r>
        <w:rPr>
          <w:noProof/>
        </w:rPr>
        <w:t>4.3.</w:t>
      </w:r>
      <w:r>
        <w:rPr>
          <w:rFonts w:eastAsiaTheme="minorEastAsia" w:cstheme="minorBidi"/>
          <w:noProof/>
          <w:rtl/>
          <w:lang w:eastAsia="en-US"/>
        </w:rPr>
        <w:tab/>
      </w:r>
      <w:r>
        <w:rPr>
          <w:noProof/>
          <w:rtl/>
        </w:rPr>
        <w:t>אפליקציה ומכשיר טייטו</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Toc85713941 \h</w:instrText>
      </w:r>
      <w:r>
        <w:rPr>
          <w:noProof/>
          <w:rtl/>
        </w:rPr>
        <w:instrText xml:space="preserve"> </w:instrText>
      </w:r>
      <w:r>
        <w:rPr>
          <w:noProof/>
          <w:rtl/>
        </w:rPr>
      </w:r>
      <w:r>
        <w:rPr>
          <w:noProof/>
          <w:rtl/>
        </w:rPr>
        <w:fldChar w:fldCharType="separate"/>
      </w:r>
      <w:r w:rsidR="00C27A19">
        <w:rPr>
          <w:noProof/>
          <w:rtl/>
        </w:rPr>
        <w:t>35</w:t>
      </w:r>
      <w:r>
        <w:rPr>
          <w:noProof/>
          <w:rtl/>
        </w:rPr>
        <w:fldChar w:fldCharType="end"/>
      </w:r>
    </w:p>
    <w:p w14:paraId="14D00778" w14:textId="55362807" w:rsidR="004C2A65" w:rsidRDefault="004C2A65">
      <w:pPr>
        <w:pStyle w:val="TOC1"/>
        <w:tabs>
          <w:tab w:val="left" w:pos="2224"/>
        </w:tabs>
        <w:rPr>
          <w:rFonts w:eastAsiaTheme="minorEastAsia" w:cstheme="minorBidi"/>
          <w:b w:val="0"/>
          <w:bCs w:val="0"/>
          <w:i w:val="0"/>
          <w:iCs w:val="0"/>
          <w:noProof/>
          <w:sz w:val="22"/>
          <w:szCs w:val="22"/>
          <w:rtl/>
          <w:lang w:eastAsia="en-US"/>
        </w:rPr>
      </w:pPr>
      <w:r>
        <w:rPr>
          <w:noProof/>
          <w:rtl/>
        </w:rPr>
        <w:t>5.</w:t>
      </w:r>
      <w:r>
        <w:rPr>
          <w:rFonts w:eastAsiaTheme="minorEastAsia" w:cstheme="minorBidi"/>
          <w:b w:val="0"/>
          <w:bCs w:val="0"/>
          <w:i w:val="0"/>
          <w:iCs w:val="0"/>
          <w:noProof/>
          <w:sz w:val="22"/>
          <w:szCs w:val="22"/>
          <w:rtl/>
          <w:lang w:eastAsia="en-US"/>
        </w:rPr>
        <w:tab/>
      </w:r>
      <w:r>
        <w:rPr>
          <w:noProof/>
          <w:rtl/>
        </w:rPr>
        <w:t xml:space="preserve">רשימת מקורות </w:t>
      </w:r>
      <w:r>
        <w:rPr>
          <w:noProof/>
        </w:rPr>
        <w:t>References</w:t>
      </w:r>
      <w:r>
        <w:rPr>
          <w:noProof/>
          <w:rtl/>
        </w:rPr>
        <w:t xml:space="preserve"> ראשונית</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Toc85713942 \h</w:instrText>
      </w:r>
      <w:r>
        <w:rPr>
          <w:noProof/>
          <w:rtl/>
        </w:rPr>
        <w:instrText xml:space="preserve"> </w:instrText>
      </w:r>
      <w:r>
        <w:rPr>
          <w:noProof/>
          <w:rtl/>
        </w:rPr>
      </w:r>
      <w:r>
        <w:rPr>
          <w:noProof/>
          <w:rtl/>
        </w:rPr>
        <w:fldChar w:fldCharType="separate"/>
      </w:r>
      <w:r w:rsidR="00C27A19">
        <w:rPr>
          <w:noProof/>
          <w:rtl/>
        </w:rPr>
        <w:t>41</w:t>
      </w:r>
      <w:r>
        <w:rPr>
          <w:noProof/>
          <w:rtl/>
        </w:rPr>
        <w:fldChar w:fldCharType="end"/>
      </w:r>
    </w:p>
    <w:p w14:paraId="0BBB4011" w14:textId="3A6AB680" w:rsidR="004C2A65" w:rsidRDefault="004C2A65" w:rsidP="004C2A65">
      <w:pPr>
        <w:pStyle w:val="TOC2"/>
        <w:rPr>
          <w:rFonts w:eastAsiaTheme="minorEastAsia" w:cstheme="minorBidi"/>
          <w:noProof/>
          <w:rtl/>
          <w:lang w:eastAsia="en-US"/>
        </w:rPr>
      </w:pPr>
      <w:r>
        <w:rPr>
          <w:noProof/>
        </w:rPr>
        <w:t>5.1.</w:t>
      </w:r>
      <w:r>
        <w:rPr>
          <w:rFonts w:eastAsiaTheme="minorEastAsia" w:cstheme="minorBidi"/>
          <w:noProof/>
          <w:rtl/>
          <w:lang w:eastAsia="en-US"/>
        </w:rPr>
        <w:tab/>
      </w:r>
      <w:r w:rsidRPr="00AC4941">
        <w:rPr>
          <w:noProof/>
          <w:color w:val="0000FF"/>
          <w:u w:val="single"/>
          <w:rtl/>
        </w:rPr>
        <w:t>סקר חיזוי גודל שוק מכשור רפואי</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Toc85713943 \h</w:instrText>
      </w:r>
      <w:r>
        <w:rPr>
          <w:noProof/>
          <w:rtl/>
        </w:rPr>
        <w:instrText xml:space="preserve"> </w:instrText>
      </w:r>
      <w:r>
        <w:rPr>
          <w:noProof/>
          <w:rtl/>
        </w:rPr>
      </w:r>
      <w:r>
        <w:rPr>
          <w:noProof/>
          <w:rtl/>
        </w:rPr>
        <w:fldChar w:fldCharType="separate"/>
      </w:r>
      <w:r w:rsidR="00C27A19">
        <w:rPr>
          <w:noProof/>
          <w:rtl/>
        </w:rPr>
        <w:t>41</w:t>
      </w:r>
      <w:r>
        <w:rPr>
          <w:noProof/>
          <w:rtl/>
        </w:rPr>
        <w:fldChar w:fldCharType="end"/>
      </w:r>
    </w:p>
    <w:p w14:paraId="29958BDE" w14:textId="234DD4BC" w:rsidR="004C2A65" w:rsidRDefault="004C2A65" w:rsidP="004C2A65">
      <w:pPr>
        <w:pStyle w:val="TOC2"/>
        <w:rPr>
          <w:rFonts w:eastAsiaTheme="minorEastAsia" w:cstheme="minorBidi"/>
          <w:noProof/>
          <w:rtl/>
          <w:lang w:eastAsia="en-US"/>
        </w:rPr>
      </w:pPr>
      <w:r>
        <w:rPr>
          <w:noProof/>
        </w:rPr>
        <w:t>5.2.</w:t>
      </w:r>
      <w:r>
        <w:rPr>
          <w:rFonts w:eastAsiaTheme="minorEastAsia" w:cstheme="minorBidi"/>
          <w:noProof/>
          <w:rtl/>
          <w:lang w:eastAsia="en-US"/>
        </w:rPr>
        <w:tab/>
      </w:r>
      <w:r w:rsidRPr="00AC4941">
        <w:rPr>
          <w:noProof/>
          <w:rtl/>
        </w:rPr>
        <w:t>הרשות להגנת הפרטיות – מדריך לתקנות להגנה על פרטיות</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Toc85713944 \h</w:instrText>
      </w:r>
      <w:r>
        <w:rPr>
          <w:noProof/>
          <w:rtl/>
        </w:rPr>
        <w:instrText xml:space="preserve"> </w:instrText>
      </w:r>
      <w:r>
        <w:rPr>
          <w:noProof/>
          <w:rtl/>
        </w:rPr>
      </w:r>
      <w:r>
        <w:rPr>
          <w:noProof/>
          <w:rtl/>
        </w:rPr>
        <w:fldChar w:fldCharType="separate"/>
      </w:r>
      <w:r w:rsidR="00C27A19">
        <w:rPr>
          <w:noProof/>
          <w:rtl/>
        </w:rPr>
        <w:t>41</w:t>
      </w:r>
      <w:r>
        <w:rPr>
          <w:noProof/>
          <w:rtl/>
        </w:rPr>
        <w:fldChar w:fldCharType="end"/>
      </w:r>
    </w:p>
    <w:p w14:paraId="69238642" w14:textId="6435AF2B" w:rsidR="004C2A65" w:rsidRDefault="004C2A65" w:rsidP="004C2A65">
      <w:pPr>
        <w:pStyle w:val="TOC2"/>
        <w:rPr>
          <w:rFonts w:eastAsiaTheme="minorEastAsia" w:cstheme="minorBidi"/>
          <w:noProof/>
          <w:rtl/>
          <w:lang w:eastAsia="en-US"/>
        </w:rPr>
      </w:pPr>
      <w:r>
        <w:rPr>
          <w:noProof/>
        </w:rPr>
        <w:t>5.3.</w:t>
      </w:r>
      <w:r>
        <w:rPr>
          <w:rFonts w:eastAsiaTheme="minorEastAsia" w:cstheme="minorBidi"/>
          <w:noProof/>
          <w:rtl/>
          <w:lang w:eastAsia="en-US"/>
        </w:rPr>
        <w:tab/>
      </w:r>
      <w:r w:rsidRPr="00AC4941">
        <w:rPr>
          <w:noProof/>
          <w:color w:val="0000FF"/>
          <w:u w:val="single"/>
          <w:rtl/>
        </w:rPr>
        <w:t>מדריך תורת הגנה ארגונית</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Toc85713945 \h</w:instrText>
      </w:r>
      <w:r>
        <w:rPr>
          <w:noProof/>
          <w:rtl/>
        </w:rPr>
        <w:instrText xml:space="preserve"> </w:instrText>
      </w:r>
      <w:r>
        <w:rPr>
          <w:noProof/>
          <w:rtl/>
        </w:rPr>
      </w:r>
      <w:r>
        <w:rPr>
          <w:noProof/>
          <w:rtl/>
        </w:rPr>
        <w:fldChar w:fldCharType="separate"/>
      </w:r>
      <w:r w:rsidR="00C27A19">
        <w:rPr>
          <w:noProof/>
          <w:rtl/>
        </w:rPr>
        <w:t>41</w:t>
      </w:r>
      <w:r>
        <w:rPr>
          <w:noProof/>
          <w:rtl/>
        </w:rPr>
        <w:fldChar w:fldCharType="end"/>
      </w:r>
    </w:p>
    <w:p w14:paraId="12E27E2D" w14:textId="325986FC" w:rsidR="004C2A65" w:rsidRDefault="004C2A65" w:rsidP="004C2A65">
      <w:pPr>
        <w:pStyle w:val="TOC2"/>
        <w:rPr>
          <w:rFonts w:eastAsiaTheme="minorEastAsia" w:cstheme="minorBidi"/>
          <w:noProof/>
          <w:rtl/>
          <w:lang w:eastAsia="en-US"/>
        </w:rPr>
      </w:pPr>
      <w:r>
        <w:rPr>
          <w:noProof/>
        </w:rPr>
        <w:t>5.4.</w:t>
      </w:r>
      <w:r>
        <w:rPr>
          <w:rFonts w:eastAsiaTheme="minorEastAsia" w:cstheme="minorBidi"/>
          <w:noProof/>
          <w:rtl/>
          <w:lang w:eastAsia="en-US"/>
        </w:rPr>
        <w:tab/>
      </w:r>
      <w:r w:rsidRPr="00AC4941">
        <w:rPr>
          <w:noProof/>
          <w:color w:val="0000FF"/>
          <w:u w:val="single"/>
          <w:lang w:val="en-GB"/>
        </w:rPr>
        <w:t>Google project zero Disclosure Policy</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Toc85713946 \h</w:instrText>
      </w:r>
      <w:r>
        <w:rPr>
          <w:noProof/>
          <w:rtl/>
        </w:rPr>
        <w:instrText xml:space="preserve"> </w:instrText>
      </w:r>
      <w:r>
        <w:rPr>
          <w:noProof/>
          <w:rtl/>
        </w:rPr>
      </w:r>
      <w:r>
        <w:rPr>
          <w:noProof/>
          <w:rtl/>
        </w:rPr>
        <w:fldChar w:fldCharType="separate"/>
      </w:r>
      <w:r w:rsidR="00C27A19">
        <w:rPr>
          <w:noProof/>
          <w:rtl/>
        </w:rPr>
        <w:t>41</w:t>
      </w:r>
      <w:r>
        <w:rPr>
          <w:noProof/>
          <w:rtl/>
        </w:rPr>
        <w:fldChar w:fldCharType="end"/>
      </w:r>
    </w:p>
    <w:p w14:paraId="160F42EA" w14:textId="18C2F520" w:rsidR="004C2A65" w:rsidRDefault="004C2A65" w:rsidP="004C2A65">
      <w:pPr>
        <w:pStyle w:val="TOC2"/>
        <w:rPr>
          <w:rFonts w:eastAsiaTheme="minorEastAsia" w:cstheme="minorBidi"/>
          <w:noProof/>
          <w:rtl/>
          <w:lang w:eastAsia="en-US"/>
        </w:rPr>
      </w:pPr>
      <w:r>
        <w:rPr>
          <w:noProof/>
        </w:rPr>
        <w:t>5.5.</w:t>
      </w:r>
      <w:r>
        <w:rPr>
          <w:rFonts w:eastAsiaTheme="minorEastAsia" w:cstheme="minorBidi"/>
          <w:noProof/>
          <w:rtl/>
          <w:lang w:eastAsia="en-US"/>
        </w:rPr>
        <w:tab/>
      </w:r>
      <w:r w:rsidRPr="00AC4941">
        <w:rPr>
          <w:noProof/>
          <w:color w:val="0000FF"/>
          <w:u w:val="single"/>
          <w:rtl/>
        </w:rPr>
        <w:t xml:space="preserve">מודל שכבות תקשורת ה- </w:t>
      </w:r>
      <w:r w:rsidRPr="00AC4941">
        <w:rPr>
          <w:noProof/>
          <w:color w:val="0000FF"/>
          <w:u w:val="single"/>
        </w:rPr>
        <w:t>OSI</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Toc85713947 \h</w:instrText>
      </w:r>
      <w:r>
        <w:rPr>
          <w:noProof/>
          <w:rtl/>
        </w:rPr>
        <w:instrText xml:space="preserve"> </w:instrText>
      </w:r>
      <w:r>
        <w:rPr>
          <w:noProof/>
          <w:rtl/>
        </w:rPr>
      </w:r>
      <w:r>
        <w:rPr>
          <w:noProof/>
          <w:rtl/>
        </w:rPr>
        <w:fldChar w:fldCharType="separate"/>
      </w:r>
      <w:r w:rsidR="00C27A19">
        <w:rPr>
          <w:noProof/>
          <w:rtl/>
        </w:rPr>
        <w:t>41</w:t>
      </w:r>
      <w:r>
        <w:rPr>
          <w:noProof/>
          <w:rtl/>
        </w:rPr>
        <w:fldChar w:fldCharType="end"/>
      </w:r>
    </w:p>
    <w:p w14:paraId="6286D82F" w14:textId="3455F5D3" w:rsidR="004C2A65" w:rsidRDefault="004C2A65" w:rsidP="004C2A65">
      <w:pPr>
        <w:pStyle w:val="TOC2"/>
        <w:rPr>
          <w:rFonts w:eastAsiaTheme="minorEastAsia" w:cstheme="minorBidi"/>
          <w:noProof/>
          <w:rtl/>
          <w:lang w:eastAsia="en-US"/>
        </w:rPr>
      </w:pPr>
      <w:r>
        <w:rPr>
          <w:noProof/>
        </w:rPr>
        <w:t>5.6.</w:t>
      </w:r>
      <w:r>
        <w:rPr>
          <w:rFonts w:eastAsiaTheme="minorEastAsia" w:cstheme="minorBidi"/>
          <w:noProof/>
          <w:rtl/>
          <w:lang w:eastAsia="en-US"/>
        </w:rPr>
        <w:tab/>
      </w:r>
      <w:r w:rsidRPr="00AC4941">
        <w:rPr>
          <w:noProof/>
          <w:color w:val="0000FF"/>
          <w:u w:val="single"/>
          <w:rtl/>
        </w:rPr>
        <w:t xml:space="preserve">מודל ה </w:t>
      </w:r>
      <w:r w:rsidRPr="00AC4941">
        <w:rPr>
          <w:noProof/>
          <w:color w:val="0000FF"/>
          <w:u w:val="single"/>
        </w:rPr>
        <w:t>CIA</w:t>
      </w:r>
      <w:r w:rsidRPr="00AC4941">
        <w:rPr>
          <w:noProof/>
          <w:color w:val="0000FF"/>
          <w:u w:val="single"/>
          <w:rtl/>
        </w:rPr>
        <w:t xml:space="preserve"> לאבטחת מידע</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Toc85713948 \h</w:instrText>
      </w:r>
      <w:r>
        <w:rPr>
          <w:noProof/>
          <w:rtl/>
        </w:rPr>
        <w:instrText xml:space="preserve"> </w:instrText>
      </w:r>
      <w:r>
        <w:rPr>
          <w:noProof/>
          <w:rtl/>
        </w:rPr>
      </w:r>
      <w:r>
        <w:rPr>
          <w:noProof/>
          <w:rtl/>
        </w:rPr>
        <w:fldChar w:fldCharType="separate"/>
      </w:r>
      <w:r w:rsidR="00C27A19">
        <w:rPr>
          <w:noProof/>
          <w:rtl/>
        </w:rPr>
        <w:t>41</w:t>
      </w:r>
      <w:r>
        <w:rPr>
          <w:noProof/>
          <w:rtl/>
        </w:rPr>
        <w:fldChar w:fldCharType="end"/>
      </w:r>
    </w:p>
    <w:p w14:paraId="6A20605C" w14:textId="6BF72E22" w:rsidR="004C2A65" w:rsidRDefault="004C2A65" w:rsidP="004C2A65">
      <w:pPr>
        <w:pStyle w:val="TOC2"/>
        <w:rPr>
          <w:rFonts w:eastAsiaTheme="minorEastAsia" w:cstheme="minorBidi"/>
          <w:noProof/>
          <w:rtl/>
          <w:lang w:eastAsia="en-US"/>
        </w:rPr>
      </w:pPr>
      <w:r>
        <w:rPr>
          <w:noProof/>
        </w:rPr>
        <w:t>5.7.</w:t>
      </w:r>
      <w:r>
        <w:rPr>
          <w:rFonts w:eastAsiaTheme="minorEastAsia" w:cstheme="minorBidi"/>
          <w:noProof/>
          <w:rtl/>
          <w:lang w:eastAsia="en-US"/>
        </w:rPr>
        <w:tab/>
      </w:r>
      <w:r w:rsidRPr="00AC4941">
        <w:rPr>
          <w:noProof/>
          <w:color w:val="0000FF"/>
          <w:u w:val="single"/>
          <w:rtl/>
        </w:rPr>
        <w:t xml:space="preserve">פרשת </w:t>
      </w:r>
      <w:r w:rsidRPr="00AC4941">
        <w:rPr>
          <w:noProof/>
          <w:color w:val="0000FF"/>
          <w:u w:val="single"/>
        </w:rPr>
        <w:t>Cambridge-Analytics</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Toc85713949 \h</w:instrText>
      </w:r>
      <w:r>
        <w:rPr>
          <w:noProof/>
          <w:rtl/>
        </w:rPr>
        <w:instrText xml:space="preserve"> </w:instrText>
      </w:r>
      <w:r>
        <w:rPr>
          <w:noProof/>
          <w:rtl/>
        </w:rPr>
      </w:r>
      <w:r>
        <w:rPr>
          <w:noProof/>
          <w:rtl/>
        </w:rPr>
        <w:fldChar w:fldCharType="separate"/>
      </w:r>
      <w:r w:rsidR="00C27A19">
        <w:rPr>
          <w:noProof/>
          <w:rtl/>
        </w:rPr>
        <w:t>41</w:t>
      </w:r>
      <w:r>
        <w:rPr>
          <w:noProof/>
          <w:rtl/>
        </w:rPr>
        <w:fldChar w:fldCharType="end"/>
      </w:r>
    </w:p>
    <w:p w14:paraId="771D88BA" w14:textId="32AA4237" w:rsidR="004C2A65" w:rsidRDefault="004C2A65" w:rsidP="004C2A65">
      <w:pPr>
        <w:pStyle w:val="TOC2"/>
        <w:rPr>
          <w:rFonts w:eastAsiaTheme="minorEastAsia" w:cstheme="minorBidi"/>
          <w:noProof/>
          <w:rtl/>
          <w:lang w:eastAsia="en-US"/>
        </w:rPr>
      </w:pPr>
      <w:r>
        <w:rPr>
          <w:noProof/>
        </w:rPr>
        <w:t>5.8.</w:t>
      </w:r>
      <w:r>
        <w:rPr>
          <w:rFonts w:eastAsiaTheme="minorEastAsia" w:cstheme="minorBidi"/>
          <w:noProof/>
          <w:rtl/>
          <w:lang w:eastAsia="en-US"/>
        </w:rPr>
        <w:tab/>
      </w:r>
      <w:r>
        <w:rPr>
          <w:noProof/>
          <w:rtl/>
        </w:rPr>
        <w:t xml:space="preserve">קווין מיטניק, </w:t>
      </w:r>
      <w:r>
        <w:rPr>
          <w:noProof/>
        </w:rPr>
        <w:t>The Art of Intrusion: The Real Stories Behind the Exploits of Hackers, Intruders and Deceivers</w:t>
      </w:r>
      <w:r>
        <w:rPr>
          <w:noProof/>
          <w:rtl/>
        </w:rPr>
        <w:t xml:space="preserve">, 2005, </w:t>
      </w:r>
      <w:r>
        <w:rPr>
          <w:noProof/>
        </w:rPr>
        <w:t>ISBN: 0471782661</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Toc85713950 \h</w:instrText>
      </w:r>
      <w:r>
        <w:rPr>
          <w:noProof/>
          <w:rtl/>
        </w:rPr>
        <w:instrText xml:space="preserve"> </w:instrText>
      </w:r>
      <w:r>
        <w:rPr>
          <w:noProof/>
          <w:rtl/>
        </w:rPr>
      </w:r>
      <w:r>
        <w:rPr>
          <w:noProof/>
          <w:rtl/>
        </w:rPr>
        <w:fldChar w:fldCharType="separate"/>
      </w:r>
      <w:r w:rsidR="00C27A19">
        <w:rPr>
          <w:noProof/>
          <w:rtl/>
        </w:rPr>
        <w:t>41</w:t>
      </w:r>
      <w:r>
        <w:rPr>
          <w:noProof/>
          <w:rtl/>
        </w:rPr>
        <w:fldChar w:fldCharType="end"/>
      </w:r>
    </w:p>
    <w:p w14:paraId="43134992" w14:textId="4ACFE0A9" w:rsidR="004C2A65" w:rsidRDefault="004C2A65" w:rsidP="004C2A65">
      <w:pPr>
        <w:pStyle w:val="TOC2"/>
        <w:rPr>
          <w:rFonts w:eastAsiaTheme="minorEastAsia" w:cstheme="minorBidi"/>
          <w:noProof/>
          <w:rtl/>
          <w:lang w:eastAsia="en-US"/>
        </w:rPr>
      </w:pPr>
      <w:r>
        <w:rPr>
          <w:noProof/>
          <w:rtl/>
        </w:rPr>
        <w:t>5.9.</w:t>
      </w:r>
      <w:r>
        <w:rPr>
          <w:rFonts w:eastAsiaTheme="minorEastAsia" w:cstheme="minorBidi"/>
          <w:noProof/>
          <w:rtl/>
          <w:lang w:eastAsia="en-US"/>
        </w:rPr>
        <w:tab/>
      </w:r>
      <w:r>
        <w:rPr>
          <w:noProof/>
        </w:rPr>
        <w:t>Reis S, A Visser &amp; Frankel R, Health information and communication technology in healthcare communication the: the bad, the good and the transformative. Patient. Educ Couns 2013. Couns Educ :doi. 62-359):3(93;Dec</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Toc85713951 \h</w:instrText>
      </w:r>
      <w:r>
        <w:rPr>
          <w:noProof/>
          <w:rtl/>
        </w:rPr>
        <w:instrText xml:space="preserve"> </w:instrText>
      </w:r>
      <w:r>
        <w:rPr>
          <w:noProof/>
          <w:rtl/>
        </w:rPr>
      </w:r>
      <w:r>
        <w:rPr>
          <w:noProof/>
          <w:rtl/>
        </w:rPr>
        <w:fldChar w:fldCharType="separate"/>
      </w:r>
      <w:r w:rsidR="00C27A19">
        <w:rPr>
          <w:noProof/>
          <w:rtl/>
        </w:rPr>
        <w:t>41</w:t>
      </w:r>
      <w:r>
        <w:rPr>
          <w:noProof/>
          <w:rtl/>
        </w:rPr>
        <w:fldChar w:fldCharType="end"/>
      </w:r>
    </w:p>
    <w:p w14:paraId="55FA4592" w14:textId="787B257E" w:rsidR="004C2A65" w:rsidRDefault="004C2A65" w:rsidP="004C2A65">
      <w:pPr>
        <w:pStyle w:val="TOC2"/>
        <w:rPr>
          <w:rFonts w:eastAsiaTheme="minorEastAsia" w:cstheme="minorBidi"/>
          <w:noProof/>
          <w:rtl/>
          <w:lang w:eastAsia="en-US"/>
        </w:rPr>
      </w:pPr>
      <w:r>
        <w:rPr>
          <w:noProof/>
        </w:rPr>
        <w:t>5.10.</w:t>
      </w:r>
      <w:r>
        <w:rPr>
          <w:rFonts w:eastAsiaTheme="minorEastAsia" w:cstheme="minorBidi"/>
          <w:noProof/>
          <w:rtl/>
          <w:lang w:eastAsia="en-US"/>
        </w:rPr>
        <w:tab/>
      </w:r>
      <w:r w:rsidRPr="00AC4941">
        <w:rPr>
          <w:noProof/>
          <w:color w:val="0000FF"/>
          <w:u w:val="single"/>
        </w:rPr>
        <w:t>Marc Prensky</w:t>
      </w:r>
      <w:r>
        <w:rPr>
          <w:noProof/>
        </w:rPr>
        <w:t>, “Digital Natives, Digital Immigrants” On the Horizon, vol. 9, no. 6 (December 2001), pp. 15–24;</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Toc85713952 \h</w:instrText>
      </w:r>
      <w:r>
        <w:rPr>
          <w:noProof/>
          <w:rtl/>
        </w:rPr>
        <w:instrText xml:space="preserve"> </w:instrText>
      </w:r>
      <w:r>
        <w:rPr>
          <w:noProof/>
          <w:rtl/>
        </w:rPr>
      </w:r>
      <w:r>
        <w:rPr>
          <w:noProof/>
          <w:rtl/>
        </w:rPr>
        <w:fldChar w:fldCharType="separate"/>
      </w:r>
      <w:r w:rsidR="00C27A19">
        <w:rPr>
          <w:noProof/>
          <w:rtl/>
        </w:rPr>
        <w:t>41</w:t>
      </w:r>
      <w:r>
        <w:rPr>
          <w:noProof/>
          <w:rtl/>
        </w:rPr>
        <w:fldChar w:fldCharType="end"/>
      </w:r>
    </w:p>
    <w:p w14:paraId="7D4BE294" w14:textId="4C68126F" w:rsidR="004C2A65" w:rsidRDefault="004C2A65" w:rsidP="004C2A65">
      <w:pPr>
        <w:pStyle w:val="TOC2"/>
        <w:rPr>
          <w:rFonts w:eastAsiaTheme="minorEastAsia" w:cstheme="minorBidi"/>
          <w:noProof/>
          <w:rtl/>
          <w:lang w:eastAsia="en-US"/>
        </w:rPr>
      </w:pPr>
      <w:r>
        <w:rPr>
          <w:noProof/>
        </w:rPr>
        <w:t>5.11.</w:t>
      </w:r>
      <w:r>
        <w:rPr>
          <w:rFonts w:eastAsiaTheme="minorEastAsia" w:cstheme="minorBidi"/>
          <w:noProof/>
          <w:rtl/>
          <w:lang w:eastAsia="en-US"/>
        </w:rPr>
        <w:tab/>
      </w:r>
      <w:r>
        <w:rPr>
          <w:noProof/>
        </w:rPr>
        <w:t xml:space="preserve">https://alumni.huji.ac.il/news/mediaaccess </w:t>
      </w:r>
      <w:r>
        <w:rPr>
          <w:noProof/>
          <w:rtl/>
        </w:rPr>
        <w:t xml:space="preserve"> </w:t>
      </w:r>
      <w:r>
        <w:rPr>
          <w:noProof/>
        </w:rPr>
        <w:t>18-Aug-2019</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Toc85713953 \h</w:instrText>
      </w:r>
      <w:r>
        <w:rPr>
          <w:noProof/>
          <w:rtl/>
        </w:rPr>
        <w:instrText xml:space="preserve"> </w:instrText>
      </w:r>
      <w:r>
        <w:rPr>
          <w:noProof/>
          <w:rtl/>
        </w:rPr>
      </w:r>
      <w:r>
        <w:rPr>
          <w:noProof/>
          <w:rtl/>
        </w:rPr>
        <w:fldChar w:fldCharType="separate"/>
      </w:r>
      <w:r w:rsidR="00C27A19">
        <w:rPr>
          <w:noProof/>
          <w:rtl/>
        </w:rPr>
        <w:t>41</w:t>
      </w:r>
      <w:r>
        <w:rPr>
          <w:noProof/>
          <w:rtl/>
        </w:rPr>
        <w:fldChar w:fldCharType="end"/>
      </w:r>
    </w:p>
    <w:p w14:paraId="63404139" w14:textId="1930C867" w:rsidR="004C2A65" w:rsidRDefault="004C2A65" w:rsidP="004C2A65">
      <w:pPr>
        <w:pStyle w:val="TOC2"/>
        <w:rPr>
          <w:rFonts w:eastAsiaTheme="minorEastAsia" w:cstheme="minorBidi"/>
          <w:noProof/>
          <w:rtl/>
          <w:lang w:eastAsia="en-US"/>
        </w:rPr>
      </w:pPr>
      <w:r>
        <w:rPr>
          <w:noProof/>
        </w:rPr>
        <w:t>5.12.</w:t>
      </w:r>
      <w:r>
        <w:rPr>
          <w:rFonts w:eastAsiaTheme="minorEastAsia" w:cstheme="minorBidi"/>
          <w:noProof/>
          <w:rtl/>
          <w:lang w:eastAsia="en-US"/>
        </w:rPr>
        <w:tab/>
      </w:r>
      <w:r w:rsidRPr="00AC4941">
        <w:rPr>
          <w:noProof/>
          <w:rtl/>
        </w:rPr>
        <w:t>מרכז סמוקלר לחקר מדיניות הבריאות. מערכת אופק - התיק הרפואי הווירטואלי</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Toc85713954 \h</w:instrText>
      </w:r>
      <w:r>
        <w:rPr>
          <w:noProof/>
          <w:rtl/>
        </w:rPr>
        <w:instrText xml:space="preserve"> </w:instrText>
      </w:r>
      <w:r>
        <w:rPr>
          <w:noProof/>
          <w:rtl/>
        </w:rPr>
      </w:r>
      <w:r>
        <w:rPr>
          <w:noProof/>
          <w:rtl/>
        </w:rPr>
        <w:fldChar w:fldCharType="separate"/>
      </w:r>
      <w:r w:rsidR="00C27A19">
        <w:rPr>
          <w:noProof/>
          <w:rtl/>
        </w:rPr>
        <w:t>41</w:t>
      </w:r>
      <w:r>
        <w:rPr>
          <w:noProof/>
          <w:rtl/>
        </w:rPr>
        <w:fldChar w:fldCharType="end"/>
      </w:r>
    </w:p>
    <w:p w14:paraId="3313127B" w14:textId="262BD090" w:rsidR="004C2A65" w:rsidRDefault="004C2A65" w:rsidP="004C2A65">
      <w:pPr>
        <w:pStyle w:val="TOC2"/>
        <w:rPr>
          <w:rFonts w:eastAsiaTheme="minorEastAsia" w:cstheme="minorBidi"/>
          <w:noProof/>
          <w:rtl/>
          <w:lang w:eastAsia="en-US"/>
        </w:rPr>
      </w:pPr>
      <w:r>
        <w:rPr>
          <w:noProof/>
        </w:rPr>
        <w:t>5.13.</w:t>
      </w:r>
      <w:r>
        <w:rPr>
          <w:rFonts w:eastAsiaTheme="minorEastAsia" w:cstheme="minorBidi"/>
          <w:noProof/>
          <w:rtl/>
          <w:lang w:eastAsia="en-US"/>
        </w:rPr>
        <w:tab/>
      </w:r>
      <w:r>
        <w:rPr>
          <w:noProof/>
        </w:rPr>
        <w:t>Peleg R &amp; Nazarenko E</w:t>
      </w:r>
      <w:r>
        <w:rPr>
          <w:noProof/>
          <w:rtl/>
        </w:rPr>
        <w:t xml:space="preserve">, </w:t>
      </w:r>
      <w:r>
        <w:rPr>
          <w:noProof/>
        </w:rPr>
        <w:t>Providing cell phone</w:t>
      </w:r>
      <w:r>
        <w:rPr>
          <w:noProof/>
          <w:rtl/>
        </w:rPr>
        <w:t xml:space="preserve"> </w:t>
      </w:r>
      <w:r>
        <w:rPr>
          <w:noProof/>
        </w:rPr>
        <w:t>numbers and e-mail</w:t>
      </w:r>
      <w:r>
        <w:rPr>
          <w:noProof/>
          <w:rtl/>
        </w:rPr>
        <w:t xml:space="preserve"> </w:t>
      </w:r>
      <w:r>
        <w:rPr>
          <w:noProof/>
        </w:rPr>
        <w:t>addresses to patients</w:t>
      </w:r>
      <w:r>
        <w:rPr>
          <w:noProof/>
          <w:rtl/>
        </w:rPr>
        <w:t xml:space="preserve">: </w:t>
      </w:r>
      <w:r>
        <w:rPr>
          <w:noProof/>
        </w:rPr>
        <w:t>The patient’s perspective</w:t>
      </w:r>
      <w:r>
        <w:rPr>
          <w:noProof/>
          <w:rtl/>
        </w:rPr>
        <w:t xml:space="preserve">, </w:t>
      </w:r>
      <w:r>
        <w:rPr>
          <w:noProof/>
        </w:rPr>
        <w:t>a cross sectional study</w:t>
      </w:r>
      <w:r>
        <w:rPr>
          <w:noProof/>
          <w:rtl/>
        </w:rPr>
        <w:t xml:space="preserve">. </w:t>
      </w:r>
      <w:r>
        <w:rPr>
          <w:noProof/>
        </w:rPr>
        <w:t>Isr J Health Policy Res</w:t>
      </w:r>
      <w:r>
        <w:rPr>
          <w:noProof/>
          <w:rtl/>
        </w:rPr>
        <w:t xml:space="preserve">. 2012 </w:t>
      </w:r>
      <w:r>
        <w:rPr>
          <w:noProof/>
        </w:rPr>
        <w:t>Aug 28</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Toc85713955 \h</w:instrText>
      </w:r>
      <w:r>
        <w:rPr>
          <w:noProof/>
          <w:rtl/>
        </w:rPr>
        <w:instrText xml:space="preserve"> </w:instrText>
      </w:r>
      <w:r>
        <w:rPr>
          <w:noProof/>
          <w:rtl/>
        </w:rPr>
      </w:r>
      <w:r>
        <w:rPr>
          <w:noProof/>
          <w:rtl/>
        </w:rPr>
        <w:fldChar w:fldCharType="separate"/>
      </w:r>
      <w:r w:rsidR="00C27A19">
        <w:rPr>
          <w:noProof/>
          <w:rtl/>
        </w:rPr>
        <w:t>41</w:t>
      </w:r>
      <w:r>
        <w:rPr>
          <w:noProof/>
          <w:rtl/>
        </w:rPr>
        <w:fldChar w:fldCharType="end"/>
      </w:r>
    </w:p>
    <w:p w14:paraId="7DB8CC4D" w14:textId="0ED729C8" w:rsidR="004C2A65" w:rsidRDefault="004C2A65" w:rsidP="004C2A65">
      <w:pPr>
        <w:pStyle w:val="TOC2"/>
        <w:rPr>
          <w:rFonts w:eastAsiaTheme="minorEastAsia" w:cstheme="minorBidi"/>
          <w:noProof/>
          <w:rtl/>
          <w:lang w:eastAsia="en-US"/>
        </w:rPr>
      </w:pPr>
      <w:r>
        <w:rPr>
          <w:noProof/>
        </w:rPr>
        <w:t>5.14.</w:t>
      </w:r>
      <w:r>
        <w:rPr>
          <w:rFonts w:eastAsiaTheme="minorEastAsia" w:cstheme="minorBidi"/>
          <w:noProof/>
          <w:rtl/>
          <w:lang w:eastAsia="en-US"/>
        </w:rPr>
        <w:tab/>
      </w:r>
      <w:r>
        <w:rPr>
          <w:noProof/>
        </w:rPr>
        <w:t>Dorsey ER &amp; Topol EJ</w:t>
      </w:r>
      <w:r>
        <w:rPr>
          <w:noProof/>
          <w:rtl/>
        </w:rPr>
        <w:t>,</w:t>
      </w:r>
      <w:r w:rsidRPr="00AC4941">
        <w:rPr>
          <w:noProof/>
          <w:lang w:val="en-GB"/>
        </w:rPr>
        <w:t xml:space="preserve"> </w:t>
      </w:r>
      <w:r>
        <w:rPr>
          <w:noProof/>
        </w:rPr>
        <w:t>State of Telehealth. N Engl J Med. 2016 2016 Jul154-61</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Toc85713956 \h</w:instrText>
      </w:r>
      <w:r>
        <w:rPr>
          <w:noProof/>
          <w:rtl/>
        </w:rPr>
        <w:instrText xml:space="preserve"> </w:instrText>
      </w:r>
      <w:r>
        <w:rPr>
          <w:noProof/>
          <w:rtl/>
        </w:rPr>
      </w:r>
      <w:r>
        <w:rPr>
          <w:noProof/>
          <w:rtl/>
        </w:rPr>
        <w:fldChar w:fldCharType="separate"/>
      </w:r>
      <w:r w:rsidR="00C27A19">
        <w:rPr>
          <w:noProof/>
          <w:rtl/>
        </w:rPr>
        <w:t>41</w:t>
      </w:r>
      <w:r>
        <w:rPr>
          <w:noProof/>
          <w:rtl/>
        </w:rPr>
        <w:fldChar w:fldCharType="end"/>
      </w:r>
    </w:p>
    <w:p w14:paraId="35829B16" w14:textId="66FB0F43" w:rsidR="004C2A65" w:rsidRDefault="004C2A65" w:rsidP="004C2A65">
      <w:pPr>
        <w:pStyle w:val="TOC2"/>
        <w:rPr>
          <w:rFonts w:eastAsiaTheme="minorEastAsia" w:cstheme="minorBidi"/>
          <w:noProof/>
          <w:rtl/>
          <w:lang w:eastAsia="en-US"/>
        </w:rPr>
      </w:pPr>
      <w:r>
        <w:rPr>
          <w:noProof/>
        </w:rPr>
        <w:t>5.15.</w:t>
      </w:r>
      <w:r>
        <w:rPr>
          <w:rFonts w:eastAsiaTheme="minorEastAsia" w:cstheme="minorBidi"/>
          <w:noProof/>
          <w:rtl/>
          <w:lang w:eastAsia="en-US"/>
        </w:rPr>
        <w:tab/>
      </w:r>
      <w:r w:rsidRPr="00AC4941">
        <w:rPr>
          <w:noProof/>
        </w:rPr>
        <w:t>https://www.epatientdave.com/about-dave/</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Toc85713957 \h</w:instrText>
      </w:r>
      <w:r>
        <w:rPr>
          <w:noProof/>
          <w:rtl/>
        </w:rPr>
        <w:instrText xml:space="preserve"> </w:instrText>
      </w:r>
      <w:r>
        <w:rPr>
          <w:noProof/>
          <w:rtl/>
        </w:rPr>
      </w:r>
      <w:r>
        <w:rPr>
          <w:noProof/>
          <w:rtl/>
        </w:rPr>
        <w:fldChar w:fldCharType="separate"/>
      </w:r>
      <w:r w:rsidR="00C27A19">
        <w:rPr>
          <w:noProof/>
          <w:rtl/>
        </w:rPr>
        <w:t>41</w:t>
      </w:r>
      <w:r>
        <w:rPr>
          <w:noProof/>
          <w:rtl/>
        </w:rPr>
        <w:fldChar w:fldCharType="end"/>
      </w:r>
    </w:p>
    <w:p w14:paraId="6E84713B" w14:textId="41932D2C" w:rsidR="004C2A65" w:rsidRDefault="004C2A65" w:rsidP="004C2A65">
      <w:pPr>
        <w:pStyle w:val="TOC2"/>
        <w:rPr>
          <w:rFonts w:eastAsiaTheme="minorEastAsia" w:cstheme="minorBidi"/>
          <w:noProof/>
          <w:rtl/>
          <w:lang w:eastAsia="en-US"/>
        </w:rPr>
      </w:pPr>
      <w:r w:rsidRPr="00AC4941">
        <w:rPr>
          <w:noProof/>
        </w:rPr>
        <w:t>5.16.</w:t>
      </w:r>
      <w:r>
        <w:rPr>
          <w:rFonts w:eastAsiaTheme="minorEastAsia" w:cstheme="minorBidi"/>
          <w:noProof/>
          <w:rtl/>
          <w:lang w:eastAsia="en-US"/>
        </w:rPr>
        <w:tab/>
      </w:r>
      <w:r w:rsidRPr="00AC4941">
        <w:rPr>
          <w:noProof/>
          <w:rtl/>
        </w:rPr>
        <w:t>הערכת סיכוני סייבר, 08 אוקטובר 2018, אורן מזרחי</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Toc85713958 \h</w:instrText>
      </w:r>
      <w:r>
        <w:rPr>
          <w:noProof/>
          <w:rtl/>
        </w:rPr>
        <w:instrText xml:space="preserve"> </w:instrText>
      </w:r>
      <w:r>
        <w:rPr>
          <w:noProof/>
          <w:rtl/>
        </w:rPr>
      </w:r>
      <w:r>
        <w:rPr>
          <w:noProof/>
          <w:rtl/>
        </w:rPr>
        <w:fldChar w:fldCharType="separate"/>
      </w:r>
      <w:r w:rsidR="00C27A19">
        <w:rPr>
          <w:noProof/>
          <w:rtl/>
        </w:rPr>
        <w:t>41</w:t>
      </w:r>
      <w:r>
        <w:rPr>
          <w:noProof/>
          <w:rtl/>
        </w:rPr>
        <w:fldChar w:fldCharType="end"/>
      </w:r>
    </w:p>
    <w:p w14:paraId="69F8E742" w14:textId="0B459847" w:rsidR="004C2A65" w:rsidRDefault="004C2A65" w:rsidP="004C2A65">
      <w:pPr>
        <w:pStyle w:val="TOC2"/>
        <w:rPr>
          <w:rFonts w:eastAsiaTheme="minorEastAsia" w:cstheme="minorBidi"/>
          <w:noProof/>
          <w:rtl/>
          <w:lang w:eastAsia="en-US"/>
        </w:rPr>
      </w:pPr>
      <w:r w:rsidRPr="00AC4941">
        <w:rPr>
          <w:rFonts w:ascii="Narkisim" w:hAnsi="Narkisim"/>
          <w:noProof/>
          <w:rtl/>
        </w:rPr>
        <w:t>5.17.</w:t>
      </w:r>
      <w:r>
        <w:rPr>
          <w:rFonts w:eastAsiaTheme="minorEastAsia" w:cstheme="minorBidi"/>
          <w:noProof/>
          <w:rtl/>
          <w:lang w:eastAsia="en-US"/>
        </w:rPr>
        <w:tab/>
      </w:r>
      <w:r>
        <w:rPr>
          <w:noProof/>
          <w:rtl/>
        </w:rPr>
        <w:t>ירחון "רפואה", כרך 158, אוקטובר 2019</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Toc85713959 \h</w:instrText>
      </w:r>
      <w:r>
        <w:rPr>
          <w:noProof/>
          <w:rtl/>
        </w:rPr>
        <w:instrText xml:space="preserve"> </w:instrText>
      </w:r>
      <w:r>
        <w:rPr>
          <w:noProof/>
          <w:rtl/>
        </w:rPr>
      </w:r>
      <w:r>
        <w:rPr>
          <w:noProof/>
          <w:rtl/>
        </w:rPr>
        <w:fldChar w:fldCharType="separate"/>
      </w:r>
      <w:r w:rsidR="00C27A19">
        <w:rPr>
          <w:noProof/>
          <w:rtl/>
        </w:rPr>
        <w:t>41</w:t>
      </w:r>
      <w:r>
        <w:rPr>
          <w:noProof/>
          <w:rtl/>
        </w:rPr>
        <w:fldChar w:fldCharType="end"/>
      </w:r>
    </w:p>
    <w:p w14:paraId="0CCCAE83" w14:textId="0BF0A066" w:rsidR="004C2A65" w:rsidRDefault="004C2A65" w:rsidP="004C2A65">
      <w:pPr>
        <w:pStyle w:val="TOC2"/>
        <w:rPr>
          <w:rFonts w:eastAsiaTheme="minorEastAsia" w:cstheme="minorBidi"/>
          <w:noProof/>
          <w:rtl/>
          <w:lang w:eastAsia="en-US"/>
        </w:rPr>
      </w:pPr>
      <w:r w:rsidRPr="00AC4941">
        <w:rPr>
          <w:noProof/>
        </w:rPr>
        <w:t>5.18.</w:t>
      </w:r>
      <w:r>
        <w:rPr>
          <w:rFonts w:eastAsiaTheme="minorEastAsia" w:cstheme="minorBidi"/>
          <w:noProof/>
          <w:rtl/>
          <w:lang w:eastAsia="en-US"/>
        </w:rPr>
        <w:tab/>
      </w:r>
      <w:r w:rsidRPr="00AC4941">
        <w:rPr>
          <w:noProof/>
        </w:rPr>
        <w:t>https://www.haaretz.co.il/captain/software/.premium-1.9576270?lts=1619423046270</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Toc85713960 \h</w:instrText>
      </w:r>
      <w:r>
        <w:rPr>
          <w:noProof/>
          <w:rtl/>
        </w:rPr>
        <w:instrText xml:space="preserve"> </w:instrText>
      </w:r>
      <w:r>
        <w:rPr>
          <w:noProof/>
          <w:rtl/>
        </w:rPr>
      </w:r>
      <w:r>
        <w:rPr>
          <w:noProof/>
          <w:rtl/>
        </w:rPr>
        <w:fldChar w:fldCharType="separate"/>
      </w:r>
      <w:r w:rsidR="00C27A19">
        <w:rPr>
          <w:noProof/>
          <w:rtl/>
        </w:rPr>
        <w:t>41</w:t>
      </w:r>
      <w:r>
        <w:rPr>
          <w:noProof/>
          <w:rtl/>
        </w:rPr>
        <w:fldChar w:fldCharType="end"/>
      </w:r>
    </w:p>
    <w:p w14:paraId="234FA1C5" w14:textId="00ECA8A7" w:rsidR="004C2A65" w:rsidRDefault="004C2A65" w:rsidP="004C2A65">
      <w:pPr>
        <w:pStyle w:val="TOC2"/>
        <w:rPr>
          <w:rFonts w:eastAsiaTheme="minorEastAsia" w:cstheme="minorBidi"/>
          <w:noProof/>
          <w:rtl/>
          <w:lang w:eastAsia="en-US"/>
        </w:rPr>
      </w:pPr>
      <w:r w:rsidRPr="00AC4941">
        <w:rPr>
          <w:noProof/>
        </w:rPr>
        <w:t>5.19.</w:t>
      </w:r>
      <w:r>
        <w:rPr>
          <w:rFonts w:eastAsiaTheme="minorEastAsia" w:cstheme="minorBidi"/>
          <w:noProof/>
          <w:rtl/>
          <w:lang w:eastAsia="en-US"/>
        </w:rPr>
        <w:tab/>
      </w:r>
      <w:r w:rsidRPr="00AC4941">
        <w:rPr>
          <w:noProof/>
          <w:color w:val="0000FF"/>
          <w:u w:val="single"/>
        </w:rPr>
        <w:t>https://github.com/MohGovIL/Ramzor</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Toc85713961 \h</w:instrText>
      </w:r>
      <w:r>
        <w:rPr>
          <w:noProof/>
          <w:rtl/>
        </w:rPr>
        <w:instrText xml:space="preserve"> </w:instrText>
      </w:r>
      <w:r>
        <w:rPr>
          <w:noProof/>
          <w:rtl/>
        </w:rPr>
      </w:r>
      <w:r>
        <w:rPr>
          <w:noProof/>
          <w:rtl/>
        </w:rPr>
        <w:fldChar w:fldCharType="separate"/>
      </w:r>
      <w:r w:rsidR="00C27A19">
        <w:rPr>
          <w:noProof/>
          <w:rtl/>
        </w:rPr>
        <w:t>41</w:t>
      </w:r>
      <w:r>
        <w:rPr>
          <w:noProof/>
          <w:rtl/>
        </w:rPr>
        <w:fldChar w:fldCharType="end"/>
      </w:r>
    </w:p>
    <w:p w14:paraId="40FDD5AA" w14:textId="5ADEDB40" w:rsidR="004C2A65" w:rsidRDefault="004C2A65" w:rsidP="004C2A65">
      <w:pPr>
        <w:pStyle w:val="TOC2"/>
        <w:rPr>
          <w:rFonts w:eastAsiaTheme="minorEastAsia" w:cstheme="minorBidi"/>
          <w:noProof/>
          <w:rtl/>
          <w:lang w:eastAsia="en-US"/>
        </w:rPr>
      </w:pPr>
      <w:r w:rsidRPr="00AC4941">
        <w:rPr>
          <w:noProof/>
        </w:rPr>
        <w:t>5.20.</w:t>
      </w:r>
      <w:r>
        <w:rPr>
          <w:rFonts w:eastAsiaTheme="minorEastAsia" w:cstheme="minorBidi"/>
          <w:noProof/>
          <w:rtl/>
          <w:lang w:eastAsia="en-US"/>
        </w:rPr>
        <w:tab/>
      </w:r>
      <w:r w:rsidRPr="00AC4941">
        <w:rPr>
          <w:noProof/>
          <w:rtl/>
        </w:rPr>
        <w:t xml:space="preserve">הסכם פרטיות חברת </w:t>
      </w:r>
      <w:r w:rsidRPr="00AC4941">
        <w:rPr>
          <w:noProof/>
        </w:rPr>
        <w:t>tytocare</w:t>
      </w:r>
      <w:r w:rsidRPr="00AC4941">
        <w:rPr>
          <w:noProof/>
          <w:rtl/>
        </w:rPr>
        <w:t xml:space="preserve"> </w:t>
      </w:r>
      <w:r w:rsidRPr="00AC4941">
        <w:rPr>
          <w:noProof/>
          <w:color w:val="0000FF"/>
          <w:u w:val="single"/>
        </w:rPr>
        <w:t>https://www.tytocare.com/privacy-policy</w:t>
      </w:r>
      <w:r w:rsidRPr="00AC4941">
        <w:rPr>
          <w:noProof/>
          <w:color w:val="0000FF"/>
          <w:u w:val="single"/>
          <w:rtl/>
        </w:rPr>
        <w:t>/</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Toc85713962 \h</w:instrText>
      </w:r>
      <w:r>
        <w:rPr>
          <w:noProof/>
          <w:rtl/>
        </w:rPr>
        <w:instrText xml:space="preserve"> </w:instrText>
      </w:r>
      <w:r>
        <w:rPr>
          <w:noProof/>
          <w:rtl/>
        </w:rPr>
      </w:r>
      <w:r>
        <w:rPr>
          <w:noProof/>
          <w:rtl/>
        </w:rPr>
        <w:fldChar w:fldCharType="separate"/>
      </w:r>
      <w:r w:rsidR="00C27A19">
        <w:rPr>
          <w:noProof/>
          <w:rtl/>
        </w:rPr>
        <w:t>41</w:t>
      </w:r>
      <w:r>
        <w:rPr>
          <w:noProof/>
          <w:rtl/>
        </w:rPr>
        <w:fldChar w:fldCharType="end"/>
      </w:r>
    </w:p>
    <w:p w14:paraId="64FA9F17" w14:textId="10D22406" w:rsidR="004C2A65" w:rsidRDefault="004C2A65">
      <w:pPr>
        <w:pStyle w:val="TOC1"/>
        <w:tabs>
          <w:tab w:val="left" w:pos="2224"/>
        </w:tabs>
        <w:rPr>
          <w:rFonts w:eastAsiaTheme="minorEastAsia" w:cstheme="minorBidi"/>
          <w:b w:val="0"/>
          <w:bCs w:val="0"/>
          <w:i w:val="0"/>
          <w:iCs w:val="0"/>
          <w:noProof/>
          <w:sz w:val="22"/>
          <w:szCs w:val="22"/>
          <w:rtl/>
          <w:lang w:eastAsia="en-US"/>
        </w:rPr>
      </w:pPr>
      <w:r>
        <w:rPr>
          <w:noProof/>
        </w:rPr>
        <w:t>6.</w:t>
      </w:r>
      <w:r>
        <w:rPr>
          <w:rFonts w:eastAsiaTheme="minorEastAsia" w:cstheme="minorBidi"/>
          <w:b w:val="0"/>
          <w:bCs w:val="0"/>
          <w:i w:val="0"/>
          <w:iCs w:val="0"/>
          <w:noProof/>
          <w:sz w:val="22"/>
          <w:szCs w:val="22"/>
          <w:rtl/>
          <w:lang w:eastAsia="en-US"/>
        </w:rPr>
        <w:tab/>
      </w:r>
      <w:r>
        <w:rPr>
          <w:noProof/>
          <w:rtl/>
        </w:rPr>
        <w:t>נספחים</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Toc85713963 \h</w:instrText>
      </w:r>
      <w:r>
        <w:rPr>
          <w:noProof/>
          <w:rtl/>
        </w:rPr>
        <w:instrText xml:space="preserve"> </w:instrText>
      </w:r>
      <w:r>
        <w:rPr>
          <w:noProof/>
          <w:rtl/>
        </w:rPr>
      </w:r>
      <w:r>
        <w:rPr>
          <w:noProof/>
          <w:rtl/>
        </w:rPr>
        <w:fldChar w:fldCharType="separate"/>
      </w:r>
      <w:r w:rsidR="00C27A19">
        <w:rPr>
          <w:noProof/>
          <w:rtl/>
        </w:rPr>
        <w:t>42</w:t>
      </w:r>
      <w:r>
        <w:rPr>
          <w:noProof/>
          <w:rtl/>
        </w:rPr>
        <w:fldChar w:fldCharType="end"/>
      </w:r>
    </w:p>
    <w:p w14:paraId="7DB6285E" w14:textId="2A5BCC53" w:rsidR="004C2A65" w:rsidRDefault="004C2A65" w:rsidP="004C2A65">
      <w:pPr>
        <w:pStyle w:val="TOC2"/>
        <w:rPr>
          <w:rFonts w:eastAsiaTheme="minorEastAsia" w:cstheme="minorBidi"/>
          <w:noProof/>
          <w:rtl/>
          <w:lang w:eastAsia="en-US"/>
        </w:rPr>
      </w:pPr>
      <w:r>
        <w:rPr>
          <w:noProof/>
        </w:rPr>
        <w:t>6.1.</w:t>
      </w:r>
      <w:r>
        <w:rPr>
          <w:rFonts w:eastAsiaTheme="minorEastAsia" w:cstheme="minorBidi"/>
          <w:noProof/>
          <w:rtl/>
          <w:lang w:eastAsia="en-US"/>
        </w:rPr>
        <w:tab/>
      </w:r>
      <w:r>
        <w:rPr>
          <w:noProof/>
          <w:rtl/>
        </w:rPr>
        <w:t xml:space="preserve">ניתוח סיכונים קלאסי למכשיר טיטו </w:t>
      </w:r>
      <w:r>
        <w:rPr>
          <w:noProof/>
        </w:rPr>
        <w:t xml:space="preserve"> (TYTO) </w:t>
      </w:r>
      <w:r>
        <w:rPr>
          <w:noProof/>
          <w:rtl/>
        </w:rPr>
        <w:t xml:space="preserve">מטודולוגיית הערכת הסיכונים נלקחה ממסמך המופץ עי ה </w:t>
      </w:r>
      <w:r>
        <w:rPr>
          <w:noProof/>
        </w:rPr>
        <w:t>CERT</w:t>
      </w:r>
      <w:r>
        <w:rPr>
          <w:noProof/>
          <w:rtl/>
        </w:rPr>
        <w:t xml:space="preserve"> הלאומי – "תורת ההגנה בסייבר לארגון גרסה 1.0" [‏1.32]</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Toc85713964 \h</w:instrText>
      </w:r>
      <w:r>
        <w:rPr>
          <w:noProof/>
          <w:rtl/>
        </w:rPr>
        <w:instrText xml:space="preserve"> </w:instrText>
      </w:r>
      <w:r>
        <w:rPr>
          <w:noProof/>
          <w:rtl/>
        </w:rPr>
      </w:r>
      <w:r>
        <w:rPr>
          <w:noProof/>
          <w:rtl/>
        </w:rPr>
        <w:fldChar w:fldCharType="separate"/>
      </w:r>
      <w:r w:rsidR="00C27A19">
        <w:rPr>
          <w:noProof/>
          <w:rtl/>
        </w:rPr>
        <w:t>44</w:t>
      </w:r>
      <w:r>
        <w:rPr>
          <w:noProof/>
          <w:rtl/>
        </w:rPr>
        <w:fldChar w:fldCharType="end"/>
      </w:r>
    </w:p>
    <w:p w14:paraId="4F3F1FE6" w14:textId="77777777" w:rsidR="004C2A65" w:rsidRDefault="00711A5C" w:rsidP="00D74529">
      <w:pPr>
        <w:jc w:val="center"/>
        <w:rPr>
          <w:rtl/>
        </w:rPr>
      </w:pPr>
      <w:r>
        <w:rPr>
          <w:rtl/>
        </w:rPr>
        <w:fldChar w:fldCharType="end"/>
      </w:r>
    </w:p>
    <w:p w14:paraId="72DEEE37" w14:textId="77777777" w:rsidR="004C2A65" w:rsidRDefault="004C2A65">
      <w:pPr>
        <w:widowControl/>
        <w:bidi w:val="0"/>
        <w:adjustRightInd/>
        <w:spacing w:line="240" w:lineRule="auto"/>
        <w:textAlignment w:val="auto"/>
        <w:rPr>
          <w:rtl/>
        </w:rPr>
      </w:pPr>
      <w:r>
        <w:rPr>
          <w:rtl/>
        </w:rPr>
        <w:br w:type="page"/>
      </w:r>
    </w:p>
    <w:p w14:paraId="41138417" w14:textId="77777777" w:rsidR="004C2A65" w:rsidRDefault="00D74529" w:rsidP="00D74529">
      <w:pPr>
        <w:jc w:val="center"/>
        <w:rPr>
          <w:noProof/>
        </w:rPr>
      </w:pPr>
      <w:r>
        <w:rPr>
          <w:rFonts w:hint="cs"/>
          <w:rtl/>
        </w:rPr>
        <w:t>רשימת איורים</w:t>
      </w:r>
      <w:r>
        <w:rPr>
          <w:rtl/>
        </w:rPr>
        <w:fldChar w:fldCharType="begin"/>
      </w:r>
      <w:r>
        <w:rPr>
          <w:rtl/>
        </w:rPr>
        <w:instrText xml:space="preserve"> </w:instrText>
      </w:r>
      <w:r>
        <w:instrText>TOC</w:instrText>
      </w:r>
      <w:r>
        <w:rPr>
          <w:rtl/>
        </w:rPr>
        <w:instrText xml:space="preserve"> \</w:instrText>
      </w:r>
      <w:r>
        <w:instrText>h \z \c</w:instrText>
      </w:r>
      <w:r>
        <w:rPr>
          <w:rtl/>
        </w:rPr>
        <w:instrText xml:space="preserve"> "איור" </w:instrText>
      </w:r>
      <w:r>
        <w:rPr>
          <w:rtl/>
        </w:rPr>
        <w:fldChar w:fldCharType="separate"/>
      </w:r>
    </w:p>
    <w:p w14:paraId="24BF3FBF" w14:textId="22AB1F76" w:rsidR="004C2A65" w:rsidRDefault="004C2A65">
      <w:pPr>
        <w:pStyle w:val="TableofFigures"/>
        <w:tabs>
          <w:tab w:val="right" w:leader="dot" w:pos="9890"/>
        </w:tabs>
        <w:rPr>
          <w:rFonts w:asciiTheme="minorHAnsi" w:eastAsiaTheme="minorEastAsia" w:hAnsiTheme="minorHAnsi" w:cstheme="minorBidi"/>
          <w:noProof/>
          <w:sz w:val="22"/>
          <w:szCs w:val="22"/>
          <w:rtl/>
          <w:lang w:eastAsia="en-US"/>
        </w:rPr>
      </w:pPr>
      <w:hyperlink w:anchor="_Toc85713965" w:history="1">
        <w:r w:rsidRPr="00DA1571">
          <w:rPr>
            <w:rStyle w:val="Hyperlink"/>
            <w:noProof/>
            <w:rtl/>
          </w:rPr>
          <w:t>איור 1</w:t>
        </w:r>
        <w:r w:rsidRPr="00DA1571">
          <w:rPr>
            <w:rStyle w:val="Hyperlink"/>
            <w:noProof/>
          </w:rPr>
          <w:t xml:space="preserve"> </w:t>
        </w:r>
        <w:r w:rsidRPr="00DA1571">
          <w:rPr>
            <w:rStyle w:val="Hyperlink"/>
            <w:noProof/>
            <w:rtl/>
          </w:rPr>
          <w:t xml:space="preserve"> - צפי גידול שוק מדיקל [באדיבות </w:t>
        </w:r>
        <w:r w:rsidRPr="00DA1571">
          <w:rPr>
            <w:rStyle w:val="Hyperlink"/>
            <w:noProof/>
          </w:rPr>
          <w:t>FortuneBuisness</w:t>
        </w:r>
        <w:r w:rsidRPr="00DA1571">
          <w:rPr>
            <w:rStyle w:val="Hyperlink"/>
            <w:noProof/>
            <w:rtl/>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Toc85713965 \h</w:instrText>
        </w:r>
        <w:r>
          <w:rPr>
            <w:noProof/>
            <w:webHidden/>
            <w:rtl/>
          </w:rPr>
          <w:instrText xml:space="preserve"> </w:instrText>
        </w:r>
        <w:r>
          <w:rPr>
            <w:noProof/>
            <w:webHidden/>
            <w:rtl/>
          </w:rPr>
        </w:r>
        <w:r>
          <w:rPr>
            <w:noProof/>
            <w:webHidden/>
            <w:rtl/>
          </w:rPr>
          <w:fldChar w:fldCharType="separate"/>
        </w:r>
        <w:r w:rsidR="00C27A19">
          <w:rPr>
            <w:noProof/>
            <w:webHidden/>
            <w:rtl/>
          </w:rPr>
          <w:t>12</w:t>
        </w:r>
        <w:r>
          <w:rPr>
            <w:noProof/>
            <w:webHidden/>
            <w:rtl/>
          </w:rPr>
          <w:fldChar w:fldCharType="end"/>
        </w:r>
      </w:hyperlink>
    </w:p>
    <w:p w14:paraId="57FD509C" w14:textId="2C4ED4B2" w:rsidR="004C2A65" w:rsidRDefault="004C2A65">
      <w:pPr>
        <w:pStyle w:val="TableofFigures"/>
        <w:tabs>
          <w:tab w:val="right" w:leader="dot" w:pos="9890"/>
        </w:tabs>
        <w:rPr>
          <w:rFonts w:asciiTheme="minorHAnsi" w:eastAsiaTheme="minorEastAsia" w:hAnsiTheme="minorHAnsi" w:cstheme="minorBidi"/>
          <w:noProof/>
          <w:sz w:val="22"/>
          <w:szCs w:val="22"/>
          <w:rtl/>
          <w:lang w:eastAsia="en-US"/>
        </w:rPr>
      </w:pPr>
      <w:hyperlink w:anchor="_Toc85713966" w:history="1">
        <w:r w:rsidRPr="00DA1571">
          <w:rPr>
            <w:rStyle w:val="Hyperlink"/>
            <w:noProof/>
            <w:rtl/>
          </w:rPr>
          <w:t>איור 2 - מודל למיפוי סיכונים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Toc85713966 \h</w:instrText>
        </w:r>
        <w:r>
          <w:rPr>
            <w:noProof/>
            <w:webHidden/>
            <w:rtl/>
          </w:rPr>
          <w:instrText xml:space="preserve"> </w:instrText>
        </w:r>
        <w:r>
          <w:rPr>
            <w:noProof/>
            <w:webHidden/>
            <w:rtl/>
          </w:rPr>
        </w:r>
        <w:r>
          <w:rPr>
            <w:noProof/>
            <w:webHidden/>
            <w:rtl/>
          </w:rPr>
          <w:fldChar w:fldCharType="separate"/>
        </w:r>
        <w:r w:rsidR="00C27A19">
          <w:rPr>
            <w:noProof/>
            <w:webHidden/>
            <w:rtl/>
          </w:rPr>
          <w:t>18</w:t>
        </w:r>
        <w:r>
          <w:rPr>
            <w:noProof/>
            <w:webHidden/>
            <w:rtl/>
          </w:rPr>
          <w:fldChar w:fldCharType="end"/>
        </w:r>
      </w:hyperlink>
    </w:p>
    <w:p w14:paraId="2C0A62CA" w14:textId="7C194771" w:rsidR="004C2A65" w:rsidRDefault="004C2A65">
      <w:pPr>
        <w:pStyle w:val="TableofFigures"/>
        <w:tabs>
          <w:tab w:val="right" w:leader="dot" w:pos="9890"/>
        </w:tabs>
        <w:rPr>
          <w:rFonts w:asciiTheme="minorHAnsi" w:eastAsiaTheme="minorEastAsia" w:hAnsiTheme="minorHAnsi" w:cstheme="minorBidi"/>
          <w:noProof/>
          <w:sz w:val="22"/>
          <w:szCs w:val="22"/>
          <w:rtl/>
          <w:lang w:eastAsia="en-US"/>
        </w:rPr>
      </w:pPr>
      <w:hyperlink w:anchor="_Toc85713967" w:history="1">
        <w:r w:rsidRPr="00DA1571">
          <w:rPr>
            <w:rStyle w:val="Hyperlink"/>
            <w:noProof/>
            <w:rtl/>
          </w:rPr>
          <w:t>איור 3 - נקודות ההשקה במודל</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Toc85713967 \h</w:instrText>
        </w:r>
        <w:r>
          <w:rPr>
            <w:noProof/>
            <w:webHidden/>
            <w:rtl/>
          </w:rPr>
          <w:instrText xml:space="preserve"> </w:instrText>
        </w:r>
        <w:r>
          <w:rPr>
            <w:noProof/>
            <w:webHidden/>
            <w:rtl/>
          </w:rPr>
        </w:r>
        <w:r>
          <w:rPr>
            <w:noProof/>
            <w:webHidden/>
            <w:rtl/>
          </w:rPr>
          <w:fldChar w:fldCharType="separate"/>
        </w:r>
        <w:r w:rsidR="00C27A19">
          <w:rPr>
            <w:noProof/>
            <w:webHidden/>
            <w:rtl/>
          </w:rPr>
          <w:t>19</w:t>
        </w:r>
        <w:r>
          <w:rPr>
            <w:noProof/>
            <w:webHidden/>
            <w:rtl/>
          </w:rPr>
          <w:fldChar w:fldCharType="end"/>
        </w:r>
      </w:hyperlink>
    </w:p>
    <w:p w14:paraId="257CAB5D" w14:textId="76C2D7CE" w:rsidR="004C2A65" w:rsidRDefault="004C2A65">
      <w:pPr>
        <w:pStyle w:val="TableofFigures"/>
        <w:tabs>
          <w:tab w:val="right" w:leader="dot" w:pos="9890"/>
        </w:tabs>
        <w:rPr>
          <w:rFonts w:asciiTheme="minorHAnsi" w:eastAsiaTheme="minorEastAsia" w:hAnsiTheme="minorHAnsi" w:cstheme="minorBidi"/>
          <w:noProof/>
          <w:sz w:val="22"/>
          <w:szCs w:val="22"/>
          <w:rtl/>
          <w:lang w:eastAsia="en-US"/>
        </w:rPr>
      </w:pPr>
      <w:hyperlink w:anchor="_Toc85713968" w:history="1">
        <w:r w:rsidRPr="00DA1571">
          <w:rPr>
            <w:rStyle w:val="Hyperlink"/>
            <w:noProof/>
            <w:rtl/>
          </w:rPr>
          <w:t>איור 4 - ממשק אפליקציית כללית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Toc85713968 \h</w:instrText>
        </w:r>
        <w:r>
          <w:rPr>
            <w:noProof/>
            <w:webHidden/>
            <w:rtl/>
          </w:rPr>
          <w:instrText xml:space="preserve"> </w:instrText>
        </w:r>
        <w:r>
          <w:rPr>
            <w:noProof/>
            <w:webHidden/>
            <w:rtl/>
          </w:rPr>
        </w:r>
        <w:r>
          <w:rPr>
            <w:noProof/>
            <w:webHidden/>
            <w:rtl/>
          </w:rPr>
          <w:fldChar w:fldCharType="separate"/>
        </w:r>
        <w:r w:rsidR="00C27A19">
          <w:rPr>
            <w:noProof/>
            <w:webHidden/>
            <w:rtl/>
          </w:rPr>
          <w:t>23</w:t>
        </w:r>
        <w:r>
          <w:rPr>
            <w:noProof/>
            <w:webHidden/>
            <w:rtl/>
          </w:rPr>
          <w:fldChar w:fldCharType="end"/>
        </w:r>
      </w:hyperlink>
    </w:p>
    <w:p w14:paraId="3AC6C94E" w14:textId="7D722784" w:rsidR="004C2A65" w:rsidRDefault="004C2A65">
      <w:pPr>
        <w:pStyle w:val="TableofFigures"/>
        <w:tabs>
          <w:tab w:val="right" w:leader="dot" w:pos="9890"/>
        </w:tabs>
        <w:rPr>
          <w:rFonts w:asciiTheme="minorHAnsi" w:eastAsiaTheme="minorEastAsia" w:hAnsiTheme="minorHAnsi" w:cstheme="minorBidi"/>
          <w:noProof/>
          <w:sz w:val="22"/>
          <w:szCs w:val="22"/>
          <w:rtl/>
          <w:lang w:eastAsia="en-US"/>
        </w:rPr>
      </w:pPr>
      <w:hyperlink w:anchor="_Toc85713969" w:history="1">
        <w:r w:rsidRPr="00DA1571">
          <w:rPr>
            <w:rStyle w:val="Hyperlink"/>
            <w:noProof/>
            <w:rtl/>
          </w:rPr>
          <w:t>איור 5  מודל יהלום לאפליקציית "כללית"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Toc85713969 \h</w:instrText>
        </w:r>
        <w:r>
          <w:rPr>
            <w:noProof/>
            <w:webHidden/>
            <w:rtl/>
          </w:rPr>
          <w:instrText xml:space="preserve"> </w:instrText>
        </w:r>
        <w:r>
          <w:rPr>
            <w:noProof/>
            <w:webHidden/>
            <w:rtl/>
          </w:rPr>
        </w:r>
        <w:r>
          <w:rPr>
            <w:noProof/>
            <w:webHidden/>
            <w:rtl/>
          </w:rPr>
          <w:fldChar w:fldCharType="separate"/>
        </w:r>
        <w:r w:rsidR="00C27A19">
          <w:rPr>
            <w:noProof/>
            <w:webHidden/>
            <w:rtl/>
          </w:rPr>
          <w:t>24</w:t>
        </w:r>
        <w:r>
          <w:rPr>
            <w:noProof/>
            <w:webHidden/>
            <w:rtl/>
          </w:rPr>
          <w:fldChar w:fldCharType="end"/>
        </w:r>
      </w:hyperlink>
    </w:p>
    <w:p w14:paraId="772589DA" w14:textId="2FD55159" w:rsidR="004C2A65" w:rsidRDefault="004C2A65">
      <w:pPr>
        <w:pStyle w:val="TableofFigures"/>
        <w:tabs>
          <w:tab w:val="right" w:leader="dot" w:pos="9890"/>
        </w:tabs>
        <w:rPr>
          <w:rFonts w:asciiTheme="minorHAnsi" w:eastAsiaTheme="minorEastAsia" w:hAnsiTheme="minorHAnsi" w:cstheme="minorBidi"/>
          <w:noProof/>
          <w:sz w:val="22"/>
          <w:szCs w:val="22"/>
          <w:rtl/>
          <w:lang w:eastAsia="en-US"/>
        </w:rPr>
      </w:pPr>
      <w:hyperlink r:id="rId8" w:anchor="_Toc85713970" w:history="1">
        <w:r w:rsidRPr="00DA1571">
          <w:rPr>
            <w:rStyle w:val="Hyperlink"/>
            <w:noProof/>
            <w:rtl/>
          </w:rPr>
          <w:t>איור 6 - תקשורת חיצונית של האפליקציה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Toc85713970 \h</w:instrText>
        </w:r>
        <w:r>
          <w:rPr>
            <w:noProof/>
            <w:webHidden/>
            <w:rtl/>
          </w:rPr>
          <w:instrText xml:space="preserve"> </w:instrText>
        </w:r>
        <w:r>
          <w:rPr>
            <w:noProof/>
            <w:webHidden/>
            <w:rtl/>
          </w:rPr>
        </w:r>
        <w:r>
          <w:rPr>
            <w:noProof/>
            <w:webHidden/>
            <w:rtl/>
          </w:rPr>
          <w:fldChar w:fldCharType="separate"/>
        </w:r>
        <w:r w:rsidR="00C27A19">
          <w:rPr>
            <w:noProof/>
            <w:webHidden/>
            <w:rtl/>
          </w:rPr>
          <w:t>25</w:t>
        </w:r>
        <w:r>
          <w:rPr>
            <w:noProof/>
            <w:webHidden/>
            <w:rtl/>
          </w:rPr>
          <w:fldChar w:fldCharType="end"/>
        </w:r>
      </w:hyperlink>
    </w:p>
    <w:p w14:paraId="76266C33" w14:textId="50AD1668" w:rsidR="004C2A65" w:rsidRDefault="004C2A65">
      <w:pPr>
        <w:pStyle w:val="TableofFigures"/>
        <w:tabs>
          <w:tab w:val="right" w:leader="dot" w:pos="9890"/>
        </w:tabs>
        <w:rPr>
          <w:rFonts w:asciiTheme="minorHAnsi" w:eastAsiaTheme="minorEastAsia" w:hAnsiTheme="minorHAnsi" w:cstheme="minorBidi"/>
          <w:noProof/>
          <w:sz w:val="22"/>
          <w:szCs w:val="22"/>
          <w:rtl/>
          <w:lang w:eastAsia="en-US"/>
        </w:rPr>
      </w:pPr>
      <w:hyperlink r:id="rId9" w:anchor="_Toc85713971" w:history="1">
        <w:r w:rsidRPr="00DA1571">
          <w:rPr>
            <w:rStyle w:val="Hyperlink"/>
            <w:noProof/>
            <w:rtl/>
          </w:rPr>
          <w:t>איור 7 איתור ארגון בעל יעד התקשורת של האפליקציה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Toc85713971 \h</w:instrText>
        </w:r>
        <w:r>
          <w:rPr>
            <w:noProof/>
            <w:webHidden/>
            <w:rtl/>
          </w:rPr>
          <w:instrText xml:space="preserve"> </w:instrText>
        </w:r>
        <w:r>
          <w:rPr>
            <w:noProof/>
            <w:webHidden/>
            <w:rtl/>
          </w:rPr>
        </w:r>
        <w:r>
          <w:rPr>
            <w:noProof/>
            <w:webHidden/>
            <w:rtl/>
          </w:rPr>
          <w:fldChar w:fldCharType="separate"/>
        </w:r>
        <w:r w:rsidR="00C27A19">
          <w:rPr>
            <w:noProof/>
            <w:webHidden/>
            <w:rtl/>
          </w:rPr>
          <w:t>26</w:t>
        </w:r>
        <w:r>
          <w:rPr>
            <w:noProof/>
            <w:webHidden/>
            <w:rtl/>
          </w:rPr>
          <w:fldChar w:fldCharType="end"/>
        </w:r>
      </w:hyperlink>
    </w:p>
    <w:p w14:paraId="3B11D20B" w14:textId="38AF9794" w:rsidR="004C2A65" w:rsidRDefault="004C2A65">
      <w:pPr>
        <w:pStyle w:val="TableofFigures"/>
        <w:tabs>
          <w:tab w:val="right" w:leader="dot" w:pos="9890"/>
        </w:tabs>
        <w:rPr>
          <w:rFonts w:asciiTheme="minorHAnsi" w:eastAsiaTheme="minorEastAsia" w:hAnsiTheme="minorHAnsi" w:cstheme="minorBidi"/>
          <w:noProof/>
          <w:sz w:val="22"/>
          <w:szCs w:val="22"/>
          <w:rtl/>
          <w:lang w:eastAsia="en-US"/>
        </w:rPr>
      </w:pPr>
      <w:hyperlink r:id="rId10" w:anchor="_Toc85713972" w:history="1">
        <w:r w:rsidRPr="00DA1571">
          <w:rPr>
            <w:rStyle w:val="Hyperlink"/>
            <w:noProof/>
            <w:rtl/>
          </w:rPr>
          <w:t>איור 8 הצפנת תוכן מידע</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Toc85713972 \h</w:instrText>
        </w:r>
        <w:r>
          <w:rPr>
            <w:noProof/>
            <w:webHidden/>
            <w:rtl/>
          </w:rPr>
          <w:instrText xml:space="preserve"> </w:instrText>
        </w:r>
        <w:r>
          <w:rPr>
            <w:noProof/>
            <w:webHidden/>
            <w:rtl/>
          </w:rPr>
        </w:r>
        <w:r>
          <w:rPr>
            <w:noProof/>
            <w:webHidden/>
            <w:rtl/>
          </w:rPr>
          <w:fldChar w:fldCharType="separate"/>
        </w:r>
        <w:r w:rsidR="00C27A19">
          <w:rPr>
            <w:noProof/>
            <w:webHidden/>
            <w:rtl/>
          </w:rPr>
          <w:t>27</w:t>
        </w:r>
        <w:r>
          <w:rPr>
            <w:noProof/>
            <w:webHidden/>
            <w:rtl/>
          </w:rPr>
          <w:fldChar w:fldCharType="end"/>
        </w:r>
      </w:hyperlink>
    </w:p>
    <w:p w14:paraId="35B3D107" w14:textId="78F23273" w:rsidR="004C2A65" w:rsidRDefault="004C2A65">
      <w:pPr>
        <w:pStyle w:val="TableofFigures"/>
        <w:tabs>
          <w:tab w:val="right" w:leader="dot" w:pos="9890"/>
        </w:tabs>
        <w:rPr>
          <w:rFonts w:asciiTheme="minorHAnsi" w:eastAsiaTheme="minorEastAsia" w:hAnsiTheme="minorHAnsi" w:cstheme="minorBidi"/>
          <w:noProof/>
          <w:sz w:val="22"/>
          <w:szCs w:val="22"/>
          <w:rtl/>
          <w:lang w:eastAsia="en-US"/>
        </w:rPr>
      </w:pPr>
      <w:hyperlink r:id="rId11" w:anchor="_Toc85713973" w:history="1">
        <w:r w:rsidRPr="00DA1571">
          <w:rPr>
            <w:rStyle w:val="Hyperlink"/>
            <w:noProof/>
            <w:rtl/>
          </w:rPr>
          <w:t>איור 9 הסטוריית תחזוקה של האפליקציה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Toc85713973 \h</w:instrText>
        </w:r>
        <w:r>
          <w:rPr>
            <w:noProof/>
            <w:webHidden/>
            <w:rtl/>
          </w:rPr>
          <w:instrText xml:space="preserve"> </w:instrText>
        </w:r>
        <w:r>
          <w:rPr>
            <w:noProof/>
            <w:webHidden/>
            <w:rtl/>
          </w:rPr>
        </w:r>
        <w:r>
          <w:rPr>
            <w:noProof/>
            <w:webHidden/>
            <w:rtl/>
          </w:rPr>
          <w:fldChar w:fldCharType="separate"/>
        </w:r>
        <w:r w:rsidR="00C27A19">
          <w:rPr>
            <w:noProof/>
            <w:webHidden/>
            <w:rtl/>
          </w:rPr>
          <w:t>29</w:t>
        </w:r>
        <w:r>
          <w:rPr>
            <w:noProof/>
            <w:webHidden/>
            <w:rtl/>
          </w:rPr>
          <w:fldChar w:fldCharType="end"/>
        </w:r>
      </w:hyperlink>
    </w:p>
    <w:p w14:paraId="4E66DC00" w14:textId="03AD0F40" w:rsidR="004C2A65" w:rsidRDefault="004C2A65">
      <w:pPr>
        <w:pStyle w:val="TableofFigures"/>
        <w:tabs>
          <w:tab w:val="right" w:leader="dot" w:pos="9890"/>
        </w:tabs>
        <w:rPr>
          <w:rFonts w:asciiTheme="minorHAnsi" w:eastAsiaTheme="minorEastAsia" w:hAnsiTheme="minorHAnsi" w:cstheme="minorBidi"/>
          <w:noProof/>
          <w:sz w:val="22"/>
          <w:szCs w:val="22"/>
          <w:rtl/>
          <w:lang w:eastAsia="en-US"/>
        </w:rPr>
      </w:pPr>
      <w:hyperlink r:id="rId12" w:anchor="_Toc85713974" w:history="1">
        <w:r w:rsidRPr="00DA1571">
          <w:rPr>
            <w:rStyle w:val="Hyperlink"/>
            <w:noProof/>
            <w:rtl/>
          </w:rPr>
          <w:t>איור 10 אפליקציית רמזור</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Toc85713974 \h</w:instrText>
        </w:r>
        <w:r>
          <w:rPr>
            <w:noProof/>
            <w:webHidden/>
            <w:rtl/>
          </w:rPr>
          <w:instrText xml:space="preserve"> </w:instrText>
        </w:r>
        <w:r>
          <w:rPr>
            <w:noProof/>
            <w:webHidden/>
            <w:rtl/>
          </w:rPr>
        </w:r>
        <w:r>
          <w:rPr>
            <w:noProof/>
            <w:webHidden/>
            <w:rtl/>
          </w:rPr>
          <w:fldChar w:fldCharType="separate"/>
        </w:r>
        <w:r w:rsidR="00C27A19">
          <w:rPr>
            <w:noProof/>
            <w:webHidden/>
            <w:rtl/>
          </w:rPr>
          <w:t>30</w:t>
        </w:r>
        <w:r>
          <w:rPr>
            <w:noProof/>
            <w:webHidden/>
            <w:rtl/>
          </w:rPr>
          <w:fldChar w:fldCharType="end"/>
        </w:r>
      </w:hyperlink>
    </w:p>
    <w:p w14:paraId="5B12B966" w14:textId="17E3E93F" w:rsidR="004C2A65" w:rsidRDefault="004C2A65">
      <w:pPr>
        <w:pStyle w:val="TableofFigures"/>
        <w:tabs>
          <w:tab w:val="right" w:leader="dot" w:pos="9890"/>
        </w:tabs>
        <w:rPr>
          <w:rFonts w:asciiTheme="minorHAnsi" w:eastAsiaTheme="minorEastAsia" w:hAnsiTheme="minorHAnsi" w:cstheme="minorBidi"/>
          <w:noProof/>
          <w:sz w:val="22"/>
          <w:szCs w:val="22"/>
          <w:rtl/>
          <w:lang w:eastAsia="en-US"/>
        </w:rPr>
      </w:pPr>
      <w:hyperlink w:anchor="_Toc85713975" w:history="1">
        <w:r w:rsidRPr="00DA1571">
          <w:rPr>
            <w:rStyle w:val="Hyperlink"/>
            <w:noProof/>
            <w:rtl/>
          </w:rPr>
          <w:t>איור 11 מודל היהלום עבור אפל' "רמזור"</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Toc85713975 \h</w:instrText>
        </w:r>
        <w:r>
          <w:rPr>
            <w:noProof/>
            <w:webHidden/>
            <w:rtl/>
          </w:rPr>
          <w:instrText xml:space="preserve"> </w:instrText>
        </w:r>
        <w:r>
          <w:rPr>
            <w:noProof/>
            <w:webHidden/>
            <w:rtl/>
          </w:rPr>
        </w:r>
        <w:r>
          <w:rPr>
            <w:noProof/>
            <w:webHidden/>
            <w:rtl/>
          </w:rPr>
          <w:fldChar w:fldCharType="separate"/>
        </w:r>
        <w:r w:rsidR="00C27A19">
          <w:rPr>
            <w:noProof/>
            <w:webHidden/>
            <w:rtl/>
          </w:rPr>
          <w:t>31</w:t>
        </w:r>
        <w:r>
          <w:rPr>
            <w:noProof/>
            <w:webHidden/>
            <w:rtl/>
          </w:rPr>
          <w:fldChar w:fldCharType="end"/>
        </w:r>
      </w:hyperlink>
    </w:p>
    <w:p w14:paraId="785F703E" w14:textId="1A09E8B7" w:rsidR="004C2A65" w:rsidRDefault="004C2A65">
      <w:pPr>
        <w:pStyle w:val="TableofFigures"/>
        <w:tabs>
          <w:tab w:val="right" w:leader="dot" w:pos="9890"/>
        </w:tabs>
        <w:rPr>
          <w:rFonts w:asciiTheme="minorHAnsi" w:eastAsiaTheme="minorEastAsia" w:hAnsiTheme="minorHAnsi" w:cstheme="minorBidi"/>
          <w:noProof/>
          <w:sz w:val="22"/>
          <w:szCs w:val="22"/>
          <w:rtl/>
          <w:lang w:eastAsia="en-US"/>
        </w:rPr>
      </w:pPr>
      <w:hyperlink r:id="rId13" w:anchor="_Toc85713976" w:history="1">
        <w:r w:rsidRPr="00DA1571">
          <w:rPr>
            <w:rStyle w:val="Hyperlink"/>
            <w:noProof/>
            <w:rtl/>
          </w:rPr>
          <w:t>איור 12 יעדי תקשורת האפליקציה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Toc85713976 \h</w:instrText>
        </w:r>
        <w:r>
          <w:rPr>
            <w:noProof/>
            <w:webHidden/>
            <w:rtl/>
          </w:rPr>
          <w:instrText xml:space="preserve"> </w:instrText>
        </w:r>
        <w:r>
          <w:rPr>
            <w:noProof/>
            <w:webHidden/>
            <w:rtl/>
          </w:rPr>
        </w:r>
        <w:r>
          <w:rPr>
            <w:noProof/>
            <w:webHidden/>
            <w:rtl/>
          </w:rPr>
          <w:fldChar w:fldCharType="separate"/>
        </w:r>
        <w:r w:rsidR="00C27A19">
          <w:rPr>
            <w:noProof/>
            <w:webHidden/>
            <w:rtl/>
          </w:rPr>
          <w:t>32</w:t>
        </w:r>
        <w:r>
          <w:rPr>
            <w:noProof/>
            <w:webHidden/>
            <w:rtl/>
          </w:rPr>
          <w:fldChar w:fldCharType="end"/>
        </w:r>
      </w:hyperlink>
    </w:p>
    <w:p w14:paraId="0061F3D6" w14:textId="490BE10D" w:rsidR="004C2A65" w:rsidRDefault="004C2A65">
      <w:pPr>
        <w:pStyle w:val="TableofFigures"/>
        <w:tabs>
          <w:tab w:val="right" w:leader="dot" w:pos="9890"/>
        </w:tabs>
        <w:rPr>
          <w:rFonts w:asciiTheme="minorHAnsi" w:eastAsiaTheme="minorEastAsia" w:hAnsiTheme="minorHAnsi" w:cstheme="minorBidi"/>
          <w:noProof/>
          <w:sz w:val="22"/>
          <w:szCs w:val="22"/>
          <w:rtl/>
          <w:lang w:eastAsia="en-US"/>
        </w:rPr>
      </w:pPr>
      <w:hyperlink r:id="rId14" w:anchor="_Toc85713977" w:history="1">
        <w:r w:rsidRPr="00DA1571">
          <w:rPr>
            <w:rStyle w:val="Hyperlink"/>
            <w:noProof/>
            <w:rtl/>
          </w:rPr>
          <w:t>איור 13 נסיון להחליף מספר טלפון</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Toc85713977 \h</w:instrText>
        </w:r>
        <w:r>
          <w:rPr>
            <w:noProof/>
            <w:webHidden/>
            <w:rtl/>
          </w:rPr>
          <w:instrText xml:space="preserve"> </w:instrText>
        </w:r>
        <w:r>
          <w:rPr>
            <w:noProof/>
            <w:webHidden/>
            <w:rtl/>
          </w:rPr>
        </w:r>
        <w:r>
          <w:rPr>
            <w:noProof/>
            <w:webHidden/>
            <w:rtl/>
          </w:rPr>
          <w:fldChar w:fldCharType="separate"/>
        </w:r>
        <w:r w:rsidR="00C27A19">
          <w:rPr>
            <w:noProof/>
            <w:webHidden/>
            <w:rtl/>
          </w:rPr>
          <w:t>33</w:t>
        </w:r>
        <w:r>
          <w:rPr>
            <w:noProof/>
            <w:webHidden/>
            <w:rtl/>
          </w:rPr>
          <w:fldChar w:fldCharType="end"/>
        </w:r>
      </w:hyperlink>
    </w:p>
    <w:p w14:paraId="48D40F37" w14:textId="2337C896" w:rsidR="004C2A65" w:rsidRDefault="004C2A65">
      <w:pPr>
        <w:pStyle w:val="TableofFigures"/>
        <w:tabs>
          <w:tab w:val="right" w:leader="dot" w:pos="9890"/>
        </w:tabs>
        <w:rPr>
          <w:rFonts w:asciiTheme="minorHAnsi" w:eastAsiaTheme="minorEastAsia" w:hAnsiTheme="minorHAnsi" w:cstheme="minorBidi"/>
          <w:noProof/>
          <w:sz w:val="22"/>
          <w:szCs w:val="22"/>
          <w:rtl/>
          <w:lang w:eastAsia="en-US"/>
        </w:rPr>
      </w:pPr>
      <w:hyperlink r:id="rId15" w:anchor="_Toc85713978" w:history="1">
        <w:r w:rsidRPr="00DA1571">
          <w:rPr>
            <w:rStyle w:val="Hyperlink"/>
            <w:noProof/>
            <w:rtl/>
          </w:rPr>
          <w:t>איור 14 קוד אימות זמני של אפל' רמזור</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Toc85713978 \h</w:instrText>
        </w:r>
        <w:r>
          <w:rPr>
            <w:noProof/>
            <w:webHidden/>
            <w:rtl/>
          </w:rPr>
          <w:instrText xml:space="preserve"> </w:instrText>
        </w:r>
        <w:r>
          <w:rPr>
            <w:noProof/>
            <w:webHidden/>
            <w:rtl/>
          </w:rPr>
        </w:r>
        <w:r>
          <w:rPr>
            <w:noProof/>
            <w:webHidden/>
            <w:rtl/>
          </w:rPr>
          <w:fldChar w:fldCharType="separate"/>
        </w:r>
        <w:r w:rsidR="00C27A19">
          <w:rPr>
            <w:noProof/>
            <w:webHidden/>
            <w:rtl/>
          </w:rPr>
          <w:t>33</w:t>
        </w:r>
        <w:r>
          <w:rPr>
            <w:noProof/>
            <w:webHidden/>
            <w:rtl/>
          </w:rPr>
          <w:fldChar w:fldCharType="end"/>
        </w:r>
      </w:hyperlink>
    </w:p>
    <w:p w14:paraId="0A588CD9" w14:textId="3F7CC159" w:rsidR="004C2A65" w:rsidRDefault="004C2A65">
      <w:pPr>
        <w:pStyle w:val="TableofFigures"/>
        <w:tabs>
          <w:tab w:val="right" w:leader="dot" w:pos="9890"/>
        </w:tabs>
        <w:rPr>
          <w:rFonts w:asciiTheme="minorHAnsi" w:eastAsiaTheme="minorEastAsia" w:hAnsiTheme="minorHAnsi" w:cstheme="minorBidi"/>
          <w:noProof/>
          <w:sz w:val="22"/>
          <w:szCs w:val="22"/>
          <w:rtl/>
          <w:lang w:eastAsia="en-US"/>
        </w:rPr>
      </w:pPr>
      <w:hyperlink r:id="rId16" w:anchor="_Toc85713979" w:history="1">
        <w:r w:rsidRPr="00DA1571">
          <w:rPr>
            <w:rStyle w:val="Hyperlink"/>
            <w:noProof/>
            <w:rtl/>
          </w:rPr>
          <w:t>איור 15 הסטוריית גרסאות אפל' רמזור</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Toc85713979 \h</w:instrText>
        </w:r>
        <w:r>
          <w:rPr>
            <w:noProof/>
            <w:webHidden/>
            <w:rtl/>
          </w:rPr>
          <w:instrText xml:space="preserve"> </w:instrText>
        </w:r>
        <w:r>
          <w:rPr>
            <w:noProof/>
            <w:webHidden/>
            <w:rtl/>
          </w:rPr>
        </w:r>
        <w:r>
          <w:rPr>
            <w:noProof/>
            <w:webHidden/>
            <w:rtl/>
          </w:rPr>
          <w:fldChar w:fldCharType="separate"/>
        </w:r>
        <w:r w:rsidR="00C27A19">
          <w:rPr>
            <w:noProof/>
            <w:webHidden/>
            <w:rtl/>
          </w:rPr>
          <w:t>34</w:t>
        </w:r>
        <w:r>
          <w:rPr>
            <w:noProof/>
            <w:webHidden/>
            <w:rtl/>
          </w:rPr>
          <w:fldChar w:fldCharType="end"/>
        </w:r>
      </w:hyperlink>
    </w:p>
    <w:p w14:paraId="022016DC" w14:textId="4A63946E" w:rsidR="004C2A65" w:rsidRDefault="004C2A65">
      <w:pPr>
        <w:pStyle w:val="TableofFigures"/>
        <w:tabs>
          <w:tab w:val="right" w:leader="dot" w:pos="9890"/>
        </w:tabs>
        <w:rPr>
          <w:rFonts w:asciiTheme="minorHAnsi" w:eastAsiaTheme="minorEastAsia" w:hAnsiTheme="minorHAnsi" w:cstheme="minorBidi"/>
          <w:noProof/>
          <w:sz w:val="22"/>
          <w:szCs w:val="22"/>
          <w:rtl/>
          <w:lang w:eastAsia="en-US"/>
        </w:rPr>
      </w:pPr>
      <w:hyperlink r:id="rId17" w:anchor="_Toc85713980" w:history="1">
        <w:r w:rsidRPr="00DA1571">
          <w:rPr>
            <w:rStyle w:val="Hyperlink"/>
            <w:noProof/>
            <w:rtl/>
          </w:rPr>
          <w:t>איור 16 מכשיר ואפליקציית טייטו</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Toc85713980 \h</w:instrText>
        </w:r>
        <w:r>
          <w:rPr>
            <w:noProof/>
            <w:webHidden/>
            <w:rtl/>
          </w:rPr>
          <w:instrText xml:space="preserve"> </w:instrText>
        </w:r>
        <w:r>
          <w:rPr>
            <w:noProof/>
            <w:webHidden/>
            <w:rtl/>
          </w:rPr>
        </w:r>
        <w:r>
          <w:rPr>
            <w:noProof/>
            <w:webHidden/>
            <w:rtl/>
          </w:rPr>
          <w:fldChar w:fldCharType="separate"/>
        </w:r>
        <w:r w:rsidR="00C27A19">
          <w:rPr>
            <w:noProof/>
            <w:webHidden/>
            <w:rtl/>
          </w:rPr>
          <w:t>35</w:t>
        </w:r>
        <w:r>
          <w:rPr>
            <w:noProof/>
            <w:webHidden/>
            <w:rtl/>
          </w:rPr>
          <w:fldChar w:fldCharType="end"/>
        </w:r>
      </w:hyperlink>
    </w:p>
    <w:p w14:paraId="2419A7FA" w14:textId="28E193C4" w:rsidR="004C2A65" w:rsidRDefault="004C2A65">
      <w:pPr>
        <w:pStyle w:val="TableofFigures"/>
        <w:tabs>
          <w:tab w:val="right" w:leader="dot" w:pos="9890"/>
        </w:tabs>
        <w:rPr>
          <w:rFonts w:asciiTheme="minorHAnsi" w:eastAsiaTheme="minorEastAsia" w:hAnsiTheme="minorHAnsi" w:cstheme="minorBidi"/>
          <w:noProof/>
          <w:sz w:val="22"/>
          <w:szCs w:val="22"/>
          <w:rtl/>
          <w:lang w:eastAsia="en-US"/>
        </w:rPr>
      </w:pPr>
      <w:hyperlink w:anchor="_Toc85713981" w:history="1">
        <w:r w:rsidRPr="00DA1571">
          <w:rPr>
            <w:rStyle w:val="Hyperlink"/>
            <w:noProof/>
            <w:rtl/>
          </w:rPr>
          <w:t>איור 17 מודל יהלום מכשיר ואפל' טייטו</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Toc85713981 \h</w:instrText>
        </w:r>
        <w:r>
          <w:rPr>
            <w:noProof/>
            <w:webHidden/>
            <w:rtl/>
          </w:rPr>
          <w:instrText xml:space="preserve"> </w:instrText>
        </w:r>
        <w:r>
          <w:rPr>
            <w:noProof/>
            <w:webHidden/>
            <w:rtl/>
          </w:rPr>
        </w:r>
        <w:r>
          <w:rPr>
            <w:noProof/>
            <w:webHidden/>
            <w:rtl/>
          </w:rPr>
          <w:fldChar w:fldCharType="separate"/>
        </w:r>
        <w:r w:rsidR="00C27A19">
          <w:rPr>
            <w:noProof/>
            <w:webHidden/>
            <w:rtl/>
          </w:rPr>
          <w:t>36</w:t>
        </w:r>
        <w:r>
          <w:rPr>
            <w:noProof/>
            <w:webHidden/>
            <w:rtl/>
          </w:rPr>
          <w:fldChar w:fldCharType="end"/>
        </w:r>
      </w:hyperlink>
    </w:p>
    <w:p w14:paraId="074DE231" w14:textId="0AD27673" w:rsidR="004C2A65" w:rsidRDefault="004C2A65">
      <w:pPr>
        <w:pStyle w:val="TableofFigures"/>
        <w:tabs>
          <w:tab w:val="right" w:leader="dot" w:pos="9890"/>
        </w:tabs>
        <w:rPr>
          <w:rFonts w:asciiTheme="minorHAnsi" w:eastAsiaTheme="minorEastAsia" w:hAnsiTheme="minorHAnsi" w:cstheme="minorBidi"/>
          <w:noProof/>
          <w:sz w:val="22"/>
          <w:szCs w:val="22"/>
          <w:rtl/>
          <w:lang w:eastAsia="en-US"/>
        </w:rPr>
      </w:pPr>
      <w:hyperlink r:id="rId18" w:anchor="_Toc85713982" w:history="1">
        <w:r w:rsidRPr="00DA1571">
          <w:rPr>
            <w:rStyle w:val="Hyperlink"/>
            <w:noProof/>
            <w:rtl/>
          </w:rPr>
          <w:t>איור 18 זיהוי יחודי של המכשיר וצימודו למשתמש</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Toc85713982 \h</w:instrText>
        </w:r>
        <w:r>
          <w:rPr>
            <w:noProof/>
            <w:webHidden/>
            <w:rtl/>
          </w:rPr>
          <w:instrText xml:space="preserve"> </w:instrText>
        </w:r>
        <w:r>
          <w:rPr>
            <w:noProof/>
            <w:webHidden/>
            <w:rtl/>
          </w:rPr>
        </w:r>
        <w:r>
          <w:rPr>
            <w:noProof/>
            <w:webHidden/>
            <w:rtl/>
          </w:rPr>
          <w:fldChar w:fldCharType="separate"/>
        </w:r>
        <w:r w:rsidR="00C27A19">
          <w:rPr>
            <w:noProof/>
            <w:webHidden/>
            <w:rtl/>
          </w:rPr>
          <w:t>36</w:t>
        </w:r>
        <w:r>
          <w:rPr>
            <w:noProof/>
            <w:webHidden/>
            <w:rtl/>
          </w:rPr>
          <w:fldChar w:fldCharType="end"/>
        </w:r>
      </w:hyperlink>
    </w:p>
    <w:p w14:paraId="51EB170A" w14:textId="53FD638E" w:rsidR="004C2A65" w:rsidRDefault="004C2A65">
      <w:pPr>
        <w:pStyle w:val="TableofFigures"/>
        <w:tabs>
          <w:tab w:val="right" w:leader="dot" w:pos="9890"/>
        </w:tabs>
        <w:rPr>
          <w:rFonts w:asciiTheme="minorHAnsi" w:eastAsiaTheme="minorEastAsia" w:hAnsiTheme="minorHAnsi" w:cstheme="minorBidi"/>
          <w:noProof/>
          <w:sz w:val="22"/>
          <w:szCs w:val="22"/>
          <w:rtl/>
          <w:lang w:eastAsia="en-US"/>
        </w:rPr>
      </w:pPr>
      <w:hyperlink r:id="rId19" w:anchor="_Toc85713983" w:history="1">
        <w:r w:rsidRPr="00DA1571">
          <w:rPr>
            <w:rStyle w:val="Hyperlink"/>
            <w:noProof/>
            <w:rtl/>
          </w:rPr>
          <w:t>איור 19 תקשורת אל שרתי היצרן</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Toc85713983 \h</w:instrText>
        </w:r>
        <w:r>
          <w:rPr>
            <w:noProof/>
            <w:webHidden/>
            <w:rtl/>
          </w:rPr>
          <w:instrText xml:space="preserve"> </w:instrText>
        </w:r>
        <w:r>
          <w:rPr>
            <w:noProof/>
            <w:webHidden/>
            <w:rtl/>
          </w:rPr>
        </w:r>
        <w:r>
          <w:rPr>
            <w:noProof/>
            <w:webHidden/>
            <w:rtl/>
          </w:rPr>
          <w:fldChar w:fldCharType="separate"/>
        </w:r>
        <w:r w:rsidR="00C27A19">
          <w:rPr>
            <w:noProof/>
            <w:webHidden/>
            <w:rtl/>
          </w:rPr>
          <w:t>37</w:t>
        </w:r>
        <w:r>
          <w:rPr>
            <w:noProof/>
            <w:webHidden/>
            <w:rtl/>
          </w:rPr>
          <w:fldChar w:fldCharType="end"/>
        </w:r>
      </w:hyperlink>
    </w:p>
    <w:p w14:paraId="42DFBF09" w14:textId="6B35FF74" w:rsidR="004C2A65" w:rsidRDefault="004C2A65">
      <w:pPr>
        <w:pStyle w:val="TableofFigures"/>
        <w:tabs>
          <w:tab w:val="right" w:leader="dot" w:pos="9890"/>
        </w:tabs>
        <w:rPr>
          <w:rFonts w:asciiTheme="minorHAnsi" w:eastAsiaTheme="minorEastAsia" w:hAnsiTheme="minorHAnsi" w:cstheme="minorBidi"/>
          <w:noProof/>
          <w:sz w:val="22"/>
          <w:szCs w:val="22"/>
          <w:rtl/>
          <w:lang w:eastAsia="en-US"/>
        </w:rPr>
      </w:pPr>
      <w:hyperlink w:anchor="_Toc85713984" w:history="1">
        <w:r w:rsidRPr="00DA1571">
          <w:rPr>
            <w:rStyle w:val="Hyperlink"/>
            <w:noProof/>
            <w:rtl/>
          </w:rPr>
          <w:t>איור 20</w:t>
        </w:r>
        <w:r w:rsidRPr="00DA1571">
          <w:rPr>
            <w:rStyle w:val="Hyperlink"/>
            <w:noProof/>
          </w:rPr>
          <w:t xml:space="preserve">  </w:t>
        </w:r>
        <w:r w:rsidRPr="00DA1571">
          <w:rPr>
            <w:rStyle w:val="Hyperlink"/>
            <w:noProof/>
            <w:rtl/>
          </w:rPr>
          <w:t xml:space="preserve"> אירוח שרתי </w:t>
        </w:r>
        <w:r w:rsidRPr="00DA1571">
          <w:rPr>
            <w:rStyle w:val="Hyperlink"/>
            <w:noProof/>
          </w:rPr>
          <w:t>tytocare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Toc85713984 \h</w:instrText>
        </w:r>
        <w:r>
          <w:rPr>
            <w:noProof/>
            <w:webHidden/>
            <w:rtl/>
          </w:rPr>
          <w:instrText xml:space="preserve"> </w:instrText>
        </w:r>
        <w:r>
          <w:rPr>
            <w:noProof/>
            <w:webHidden/>
            <w:rtl/>
          </w:rPr>
        </w:r>
        <w:r>
          <w:rPr>
            <w:noProof/>
            <w:webHidden/>
            <w:rtl/>
          </w:rPr>
          <w:fldChar w:fldCharType="separate"/>
        </w:r>
        <w:r w:rsidR="00C27A19">
          <w:rPr>
            <w:noProof/>
            <w:webHidden/>
            <w:rtl/>
          </w:rPr>
          <w:t>38</w:t>
        </w:r>
        <w:r>
          <w:rPr>
            <w:noProof/>
            <w:webHidden/>
            <w:rtl/>
          </w:rPr>
          <w:fldChar w:fldCharType="end"/>
        </w:r>
      </w:hyperlink>
    </w:p>
    <w:p w14:paraId="1CB0A565" w14:textId="40D3EFAF" w:rsidR="004C2A65" w:rsidRDefault="004C2A65">
      <w:pPr>
        <w:pStyle w:val="TableofFigures"/>
        <w:tabs>
          <w:tab w:val="right" w:leader="dot" w:pos="9890"/>
        </w:tabs>
        <w:rPr>
          <w:rFonts w:asciiTheme="minorHAnsi" w:eastAsiaTheme="minorEastAsia" w:hAnsiTheme="minorHAnsi" w:cstheme="minorBidi"/>
          <w:noProof/>
          <w:sz w:val="22"/>
          <w:szCs w:val="22"/>
          <w:rtl/>
          <w:lang w:eastAsia="en-US"/>
        </w:rPr>
      </w:pPr>
      <w:hyperlink r:id="rId20" w:anchor="_Toc85713985" w:history="1">
        <w:r w:rsidRPr="00DA1571">
          <w:rPr>
            <w:rStyle w:val="Hyperlink"/>
            <w:noProof/>
            <w:rtl/>
          </w:rPr>
          <w:t>איור 21 הזדהות המשתמש מול השרות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Toc85713985 \h</w:instrText>
        </w:r>
        <w:r>
          <w:rPr>
            <w:noProof/>
            <w:webHidden/>
            <w:rtl/>
          </w:rPr>
          <w:instrText xml:space="preserve"> </w:instrText>
        </w:r>
        <w:r>
          <w:rPr>
            <w:noProof/>
            <w:webHidden/>
            <w:rtl/>
          </w:rPr>
        </w:r>
        <w:r>
          <w:rPr>
            <w:noProof/>
            <w:webHidden/>
            <w:rtl/>
          </w:rPr>
          <w:fldChar w:fldCharType="separate"/>
        </w:r>
        <w:r w:rsidR="00C27A19">
          <w:rPr>
            <w:noProof/>
            <w:webHidden/>
            <w:rtl/>
          </w:rPr>
          <w:t>38</w:t>
        </w:r>
        <w:r>
          <w:rPr>
            <w:noProof/>
            <w:webHidden/>
            <w:rtl/>
          </w:rPr>
          <w:fldChar w:fldCharType="end"/>
        </w:r>
      </w:hyperlink>
    </w:p>
    <w:p w14:paraId="3FC5E776" w14:textId="755052C9" w:rsidR="004C2A65" w:rsidRDefault="004C2A65">
      <w:pPr>
        <w:pStyle w:val="TableofFigures"/>
        <w:tabs>
          <w:tab w:val="right" w:leader="dot" w:pos="9890"/>
        </w:tabs>
        <w:rPr>
          <w:rFonts w:asciiTheme="minorHAnsi" w:eastAsiaTheme="minorEastAsia" w:hAnsiTheme="minorHAnsi" w:cstheme="minorBidi"/>
          <w:noProof/>
          <w:sz w:val="22"/>
          <w:szCs w:val="22"/>
          <w:rtl/>
          <w:lang w:eastAsia="en-US"/>
        </w:rPr>
      </w:pPr>
      <w:hyperlink r:id="rId21" w:anchor="_Toc85713986" w:history="1">
        <w:r w:rsidRPr="00DA1571">
          <w:rPr>
            <w:rStyle w:val="Hyperlink"/>
            <w:noProof/>
            <w:rtl/>
          </w:rPr>
          <w:t>איור 22 עדכון גרסת המכשיר</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Toc85713986 \h</w:instrText>
        </w:r>
        <w:r>
          <w:rPr>
            <w:noProof/>
            <w:webHidden/>
            <w:rtl/>
          </w:rPr>
          <w:instrText xml:space="preserve"> </w:instrText>
        </w:r>
        <w:r>
          <w:rPr>
            <w:noProof/>
            <w:webHidden/>
            <w:rtl/>
          </w:rPr>
        </w:r>
        <w:r>
          <w:rPr>
            <w:noProof/>
            <w:webHidden/>
            <w:rtl/>
          </w:rPr>
          <w:fldChar w:fldCharType="separate"/>
        </w:r>
        <w:r w:rsidR="00C27A19">
          <w:rPr>
            <w:noProof/>
            <w:webHidden/>
            <w:rtl/>
          </w:rPr>
          <w:t>40</w:t>
        </w:r>
        <w:r>
          <w:rPr>
            <w:noProof/>
            <w:webHidden/>
            <w:rtl/>
          </w:rPr>
          <w:fldChar w:fldCharType="end"/>
        </w:r>
      </w:hyperlink>
    </w:p>
    <w:p w14:paraId="264D768E" w14:textId="7821D3CC" w:rsidR="004C2A65" w:rsidRDefault="004C2A65">
      <w:pPr>
        <w:pStyle w:val="TableofFigures"/>
        <w:tabs>
          <w:tab w:val="right" w:leader="dot" w:pos="9890"/>
        </w:tabs>
        <w:rPr>
          <w:rFonts w:asciiTheme="minorHAnsi" w:eastAsiaTheme="minorEastAsia" w:hAnsiTheme="minorHAnsi" w:cstheme="minorBidi"/>
          <w:noProof/>
          <w:sz w:val="22"/>
          <w:szCs w:val="22"/>
          <w:rtl/>
          <w:lang w:eastAsia="en-US"/>
        </w:rPr>
      </w:pPr>
      <w:hyperlink r:id="rId22" w:anchor="_Toc85713987" w:history="1">
        <w:r w:rsidRPr="00DA1571">
          <w:rPr>
            <w:rStyle w:val="Hyperlink"/>
            <w:noProof/>
            <w:rtl/>
          </w:rPr>
          <w:t>איור 23</w:t>
        </w:r>
        <w:r w:rsidRPr="00DA1571">
          <w:rPr>
            <w:rStyle w:val="Hyperlink"/>
            <w:noProof/>
          </w:rPr>
          <w:t xml:space="preserve"> </w:t>
        </w:r>
        <w:r w:rsidRPr="00DA1571">
          <w:rPr>
            <w:rStyle w:val="Hyperlink"/>
            <w:noProof/>
            <w:rtl/>
          </w:rPr>
          <w:t>תיאור השירות ממדריך למשתמש</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Toc85713987 \h</w:instrText>
        </w:r>
        <w:r>
          <w:rPr>
            <w:noProof/>
            <w:webHidden/>
            <w:rtl/>
          </w:rPr>
          <w:instrText xml:space="preserve"> </w:instrText>
        </w:r>
        <w:r>
          <w:rPr>
            <w:noProof/>
            <w:webHidden/>
            <w:rtl/>
          </w:rPr>
        </w:r>
        <w:r>
          <w:rPr>
            <w:noProof/>
            <w:webHidden/>
            <w:rtl/>
          </w:rPr>
          <w:fldChar w:fldCharType="separate"/>
        </w:r>
        <w:r w:rsidR="00C27A19">
          <w:rPr>
            <w:noProof/>
            <w:webHidden/>
            <w:rtl/>
          </w:rPr>
          <w:t>44</w:t>
        </w:r>
        <w:r>
          <w:rPr>
            <w:noProof/>
            <w:webHidden/>
            <w:rtl/>
          </w:rPr>
          <w:fldChar w:fldCharType="end"/>
        </w:r>
      </w:hyperlink>
    </w:p>
    <w:p w14:paraId="04C9F384" w14:textId="28423728" w:rsidR="004C2A65" w:rsidRDefault="004C2A65">
      <w:pPr>
        <w:pStyle w:val="TableofFigures"/>
        <w:tabs>
          <w:tab w:val="right" w:leader="dot" w:pos="9890"/>
        </w:tabs>
        <w:rPr>
          <w:rFonts w:asciiTheme="minorHAnsi" w:eastAsiaTheme="minorEastAsia" w:hAnsiTheme="minorHAnsi" w:cstheme="minorBidi"/>
          <w:noProof/>
          <w:sz w:val="22"/>
          <w:szCs w:val="22"/>
          <w:rtl/>
          <w:lang w:eastAsia="en-US"/>
        </w:rPr>
      </w:pPr>
      <w:hyperlink r:id="rId23" w:anchor="_Toc85713988" w:history="1">
        <w:r w:rsidRPr="00DA1571">
          <w:rPr>
            <w:rStyle w:val="Hyperlink"/>
            <w:noProof/>
            <w:rtl/>
          </w:rPr>
          <w:t xml:space="preserve">איור 24 תמונה מספר 1 ממסמך פטנט </w:t>
        </w:r>
        <w:r w:rsidRPr="00DA1571">
          <w:rPr>
            <w:rStyle w:val="Hyperlink"/>
            <w:noProof/>
          </w:rPr>
          <w:t>US 8953837 B2</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Toc85713988 \h</w:instrText>
        </w:r>
        <w:r>
          <w:rPr>
            <w:noProof/>
            <w:webHidden/>
            <w:rtl/>
          </w:rPr>
          <w:instrText xml:space="preserve"> </w:instrText>
        </w:r>
        <w:r>
          <w:rPr>
            <w:noProof/>
            <w:webHidden/>
            <w:rtl/>
          </w:rPr>
        </w:r>
        <w:r>
          <w:rPr>
            <w:noProof/>
            <w:webHidden/>
            <w:rtl/>
          </w:rPr>
          <w:fldChar w:fldCharType="separate"/>
        </w:r>
        <w:r w:rsidR="00C27A19">
          <w:rPr>
            <w:noProof/>
            <w:webHidden/>
            <w:rtl/>
          </w:rPr>
          <w:t>45</w:t>
        </w:r>
        <w:r>
          <w:rPr>
            <w:noProof/>
            <w:webHidden/>
            <w:rtl/>
          </w:rPr>
          <w:fldChar w:fldCharType="end"/>
        </w:r>
      </w:hyperlink>
    </w:p>
    <w:p w14:paraId="528FBED5" w14:textId="40E9FFBB" w:rsidR="004C2A65" w:rsidRDefault="004C2A65">
      <w:pPr>
        <w:pStyle w:val="TableofFigures"/>
        <w:tabs>
          <w:tab w:val="right" w:leader="dot" w:pos="9890"/>
        </w:tabs>
        <w:rPr>
          <w:rFonts w:asciiTheme="minorHAnsi" w:eastAsiaTheme="minorEastAsia" w:hAnsiTheme="minorHAnsi" w:cstheme="minorBidi"/>
          <w:noProof/>
          <w:sz w:val="22"/>
          <w:szCs w:val="22"/>
          <w:rtl/>
          <w:lang w:eastAsia="en-US"/>
        </w:rPr>
      </w:pPr>
      <w:hyperlink r:id="rId24" w:anchor="_Toc85713989" w:history="1">
        <w:r w:rsidRPr="00DA1571">
          <w:rPr>
            <w:rStyle w:val="Hyperlink"/>
            <w:noProof/>
            <w:rtl/>
          </w:rPr>
          <w:t xml:space="preserve">איור 25 - תקשורת </w:t>
        </w:r>
        <w:r w:rsidRPr="00DA1571">
          <w:rPr>
            <w:rStyle w:val="Hyperlink"/>
            <w:noProof/>
          </w:rPr>
          <w:t>wan</w:t>
        </w:r>
        <w:r w:rsidRPr="00DA1571">
          <w:rPr>
            <w:rStyle w:val="Hyperlink"/>
            <w:noProof/>
            <w:rtl/>
          </w:rPr>
          <w:t xml:space="preserve"> של האפליקציה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Toc85713989 \h</w:instrText>
        </w:r>
        <w:r>
          <w:rPr>
            <w:noProof/>
            <w:webHidden/>
            <w:rtl/>
          </w:rPr>
          <w:instrText xml:space="preserve"> </w:instrText>
        </w:r>
        <w:r>
          <w:rPr>
            <w:noProof/>
            <w:webHidden/>
            <w:rtl/>
          </w:rPr>
        </w:r>
        <w:r>
          <w:rPr>
            <w:noProof/>
            <w:webHidden/>
            <w:rtl/>
          </w:rPr>
          <w:fldChar w:fldCharType="separate"/>
        </w:r>
        <w:r w:rsidR="00C27A19">
          <w:rPr>
            <w:noProof/>
            <w:webHidden/>
            <w:rtl/>
          </w:rPr>
          <w:t>50</w:t>
        </w:r>
        <w:r>
          <w:rPr>
            <w:noProof/>
            <w:webHidden/>
            <w:rtl/>
          </w:rPr>
          <w:fldChar w:fldCharType="end"/>
        </w:r>
      </w:hyperlink>
    </w:p>
    <w:p w14:paraId="302FDB77" w14:textId="6650EBD9" w:rsidR="00C55D5B" w:rsidRDefault="00D74529" w:rsidP="00221FC2">
      <w:pPr>
        <w:widowControl/>
        <w:tabs>
          <w:tab w:val="left" w:pos="900"/>
          <w:tab w:val="left" w:pos="1260"/>
          <w:tab w:val="right" w:leader="dot" w:pos="9090"/>
          <w:tab w:val="right" w:leader="dot" w:pos="9214"/>
        </w:tabs>
        <w:adjustRightInd/>
        <w:spacing w:line="240" w:lineRule="auto"/>
        <w:ind w:firstLine="450"/>
        <w:textAlignment w:val="auto"/>
        <w:rPr>
          <w:rtl/>
        </w:rPr>
      </w:pPr>
      <w:r>
        <w:rPr>
          <w:rtl/>
        </w:rPr>
        <w:fldChar w:fldCharType="end"/>
      </w:r>
      <w:r w:rsidR="00C55D5B">
        <w:rPr>
          <w:rtl/>
        </w:rPr>
        <w:br w:type="page"/>
      </w:r>
    </w:p>
    <w:p w14:paraId="56CAF754" w14:textId="289CE461" w:rsidR="00D74529" w:rsidRDefault="00D74529" w:rsidP="00D74529">
      <w:pPr>
        <w:jc w:val="center"/>
        <w:rPr>
          <w:rtl/>
        </w:rPr>
      </w:pPr>
      <w:r>
        <w:rPr>
          <w:rFonts w:hint="cs"/>
          <w:rtl/>
        </w:rPr>
        <w:lastRenderedPageBreak/>
        <w:t>רשימת טבלאות</w:t>
      </w:r>
    </w:p>
    <w:p w14:paraId="1758C4AF" w14:textId="05FF81C0" w:rsidR="004C2A65" w:rsidRDefault="00ED1B5E">
      <w:pPr>
        <w:pStyle w:val="TableofFigures"/>
        <w:tabs>
          <w:tab w:val="right" w:leader="dot" w:pos="9890"/>
        </w:tabs>
        <w:rPr>
          <w:rFonts w:asciiTheme="minorHAnsi" w:eastAsiaTheme="minorEastAsia" w:hAnsiTheme="minorHAnsi" w:cstheme="minorBidi"/>
          <w:noProof/>
          <w:sz w:val="22"/>
          <w:szCs w:val="22"/>
          <w:rtl/>
          <w:lang w:eastAsia="en-US"/>
        </w:rPr>
      </w:pPr>
      <w:r>
        <w:rPr>
          <w:rtl/>
        </w:rPr>
        <w:fldChar w:fldCharType="begin"/>
      </w:r>
      <w:r>
        <w:rPr>
          <w:rtl/>
        </w:rPr>
        <w:instrText xml:space="preserve"> </w:instrText>
      </w:r>
      <w:r>
        <w:instrText>TOC</w:instrText>
      </w:r>
      <w:r>
        <w:rPr>
          <w:rtl/>
        </w:rPr>
        <w:instrText xml:space="preserve"> \</w:instrText>
      </w:r>
      <w:r>
        <w:instrText>h \z \c</w:instrText>
      </w:r>
      <w:r>
        <w:rPr>
          <w:rtl/>
        </w:rPr>
        <w:instrText xml:space="preserve"> "טבלה" </w:instrText>
      </w:r>
      <w:r>
        <w:rPr>
          <w:rtl/>
        </w:rPr>
        <w:fldChar w:fldCharType="separate"/>
      </w:r>
      <w:hyperlink w:anchor="_Toc85713990" w:history="1">
        <w:r w:rsidR="004C2A65" w:rsidRPr="00FE47B5">
          <w:rPr>
            <w:rStyle w:val="Hyperlink"/>
            <w:noProof/>
            <w:rtl/>
          </w:rPr>
          <w:t>טבלה 1 ערך סיכון כולל</w:t>
        </w:r>
        <w:r w:rsidR="004C2A65">
          <w:rPr>
            <w:noProof/>
            <w:webHidden/>
            <w:rtl/>
          </w:rPr>
          <w:tab/>
        </w:r>
        <w:r w:rsidR="004C2A65">
          <w:rPr>
            <w:noProof/>
            <w:webHidden/>
            <w:rtl/>
          </w:rPr>
          <w:fldChar w:fldCharType="begin"/>
        </w:r>
        <w:r w:rsidR="004C2A65">
          <w:rPr>
            <w:noProof/>
            <w:webHidden/>
            <w:rtl/>
          </w:rPr>
          <w:instrText xml:space="preserve"> </w:instrText>
        </w:r>
        <w:r w:rsidR="004C2A65">
          <w:rPr>
            <w:noProof/>
            <w:webHidden/>
          </w:rPr>
          <w:instrText>PAGEREF</w:instrText>
        </w:r>
        <w:r w:rsidR="004C2A65">
          <w:rPr>
            <w:noProof/>
            <w:webHidden/>
            <w:rtl/>
          </w:rPr>
          <w:instrText xml:space="preserve"> _</w:instrText>
        </w:r>
        <w:r w:rsidR="004C2A65">
          <w:rPr>
            <w:noProof/>
            <w:webHidden/>
          </w:rPr>
          <w:instrText>Toc85713990 \h</w:instrText>
        </w:r>
        <w:r w:rsidR="004C2A65">
          <w:rPr>
            <w:noProof/>
            <w:webHidden/>
            <w:rtl/>
          </w:rPr>
          <w:instrText xml:space="preserve"> </w:instrText>
        </w:r>
        <w:r w:rsidR="004C2A65">
          <w:rPr>
            <w:noProof/>
            <w:webHidden/>
            <w:rtl/>
          </w:rPr>
        </w:r>
        <w:r w:rsidR="004C2A65">
          <w:rPr>
            <w:noProof/>
            <w:webHidden/>
            <w:rtl/>
          </w:rPr>
          <w:fldChar w:fldCharType="separate"/>
        </w:r>
        <w:r w:rsidR="00C27A19">
          <w:rPr>
            <w:noProof/>
            <w:webHidden/>
            <w:rtl/>
          </w:rPr>
          <w:t>46</w:t>
        </w:r>
        <w:r w:rsidR="004C2A65">
          <w:rPr>
            <w:noProof/>
            <w:webHidden/>
            <w:rtl/>
          </w:rPr>
          <w:fldChar w:fldCharType="end"/>
        </w:r>
      </w:hyperlink>
    </w:p>
    <w:p w14:paraId="437E26AB" w14:textId="37044B9B" w:rsidR="004C2A65" w:rsidRDefault="004C2A65">
      <w:pPr>
        <w:pStyle w:val="TableofFigures"/>
        <w:tabs>
          <w:tab w:val="right" w:leader="dot" w:pos="9890"/>
        </w:tabs>
        <w:rPr>
          <w:rFonts w:asciiTheme="minorHAnsi" w:eastAsiaTheme="minorEastAsia" w:hAnsiTheme="minorHAnsi" w:cstheme="minorBidi"/>
          <w:noProof/>
          <w:sz w:val="22"/>
          <w:szCs w:val="22"/>
          <w:rtl/>
          <w:lang w:eastAsia="en-US"/>
        </w:rPr>
      </w:pPr>
      <w:hyperlink w:anchor="_Toc85713991" w:history="1">
        <w:r w:rsidRPr="00FE47B5">
          <w:rPr>
            <w:rStyle w:val="Hyperlink"/>
            <w:noProof/>
            <w:rtl/>
          </w:rPr>
          <w:t>טבלה 2 סיכון 1 - מניעת שירות ע"י תקיפת המערכת המרכזית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Toc85713991 \h</w:instrText>
        </w:r>
        <w:r>
          <w:rPr>
            <w:noProof/>
            <w:webHidden/>
            <w:rtl/>
          </w:rPr>
          <w:instrText xml:space="preserve"> </w:instrText>
        </w:r>
        <w:r>
          <w:rPr>
            <w:noProof/>
            <w:webHidden/>
            <w:rtl/>
          </w:rPr>
        </w:r>
        <w:r>
          <w:rPr>
            <w:noProof/>
            <w:webHidden/>
            <w:rtl/>
          </w:rPr>
          <w:fldChar w:fldCharType="separate"/>
        </w:r>
        <w:r w:rsidR="00C27A19">
          <w:rPr>
            <w:noProof/>
            <w:webHidden/>
            <w:rtl/>
          </w:rPr>
          <w:t>46</w:t>
        </w:r>
        <w:r>
          <w:rPr>
            <w:noProof/>
            <w:webHidden/>
            <w:rtl/>
          </w:rPr>
          <w:fldChar w:fldCharType="end"/>
        </w:r>
      </w:hyperlink>
    </w:p>
    <w:p w14:paraId="599E57B2" w14:textId="24F4E9B4" w:rsidR="004C2A65" w:rsidRDefault="004C2A65">
      <w:pPr>
        <w:pStyle w:val="TableofFigures"/>
        <w:tabs>
          <w:tab w:val="right" w:leader="dot" w:pos="9890"/>
        </w:tabs>
        <w:rPr>
          <w:rFonts w:asciiTheme="minorHAnsi" w:eastAsiaTheme="minorEastAsia" w:hAnsiTheme="minorHAnsi" w:cstheme="minorBidi"/>
          <w:noProof/>
          <w:sz w:val="22"/>
          <w:szCs w:val="22"/>
          <w:rtl/>
          <w:lang w:eastAsia="en-US"/>
        </w:rPr>
      </w:pPr>
      <w:hyperlink w:anchor="_Toc85713992" w:history="1">
        <w:r w:rsidRPr="00FE47B5">
          <w:rPr>
            <w:rStyle w:val="Hyperlink"/>
            <w:noProof/>
            <w:rtl/>
          </w:rPr>
          <w:t>טבלה 3 סיכון 2 - מניעת שירות ע"י תקיפת המערכת המרכזית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Toc85713992 \h</w:instrText>
        </w:r>
        <w:r>
          <w:rPr>
            <w:noProof/>
            <w:webHidden/>
            <w:rtl/>
          </w:rPr>
          <w:instrText xml:space="preserve"> </w:instrText>
        </w:r>
        <w:r>
          <w:rPr>
            <w:noProof/>
            <w:webHidden/>
            <w:rtl/>
          </w:rPr>
        </w:r>
        <w:r>
          <w:rPr>
            <w:noProof/>
            <w:webHidden/>
            <w:rtl/>
          </w:rPr>
          <w:fldChar w:fldCharType="separate"/>
        </w:r>
        <w:r w:rsidR="00C27A19">
          <w:rPr>
            <w:noProof/>
            <w:webHidden/>
            <w:rtl/>
          </w:rPr>
          <w:t>47</w:t>
        </w:r>
        <w:r>
          <w:rPr>
            <w:noProof/>
            <w:webHidden/>
            <w:rtl/>
          </w:rPr>
          <w:fldChar w:fldCharType="end"/>
        </w:r>
      </w:hyperlink>
    </w:p>
    <w:p w14:paraId="2A971EE2" w14:textId="09696C90" w:rsidR="004C2A65" w:rsidRDefault="004C2A65">
      <w:pPr>
        <w:pStyle w:val="TableofFigures"/>
        <w:tabs>
          <w:tab w:val="right" w:leader="dot" w:pos="9890"/>
        </w:tabs>
        <w:rPr>
          <w:rFonts w:asciiTheme="minorHAnsi" w:eastAsiaTheme="minorEastAsia" w:hAnsiTheme="minorHAnsi" w:cstheme="minorBidi"/>
          <w:noProof/>
          <w:sz w:val="22"/>
          <w:szCs w:val="22"/>
          <w:rtl/>
          <w:lang w:eastAsia="en-US"/>
        </w:rPr>
      </w:pPr>
      <w:hyperlink w:anchor="_Toc85713993" w:history="1">
        <w:r w:rsidRPr="00FE47B5">
          <w:rPr>
            <w:rStyle w:val="Hyperlink"/>
            <w:noProof/>
            <w:rtl/>
          </w:rPr>
          <w:t>טבלה 4 סיכון 3 - חדירה למערכת המרכזית ומשיכת המידע הרפואי</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Toc85713993 \h</w:instrText>
        </w:r>
        <w:r>
          <w:rPr>
            <w:noProof/>
            <w:webHidden/>
            <w:rtl/>
          </w:rPr>
          <w:instrText xml:space="preserve"> </w:instrText>
        </w:r>
        <w:r>
          <w:rPr>
            <w:noProof/>
            <w:webHidden/>
            <w:rtl/>
          </w:rPr>
        </w:r>
        <w:r>
          <w:rPr>
            <w:noProof/>
            <w:webHidden/>
            <w:rtl/>
          </w:rPr>
          <w:fldChar w:fldCharType="separate"/>
        </w:r>
        <w:r w:rsidR="00C27A19">
          <w:rPr>
            <w:noProof/>
            <w:webHidden/>
            <w:rtl/>
          </w:rPr>
          <w:t>47</w:t>
        </w:r>
        <w:r>
          <w:rPr>
            <w:noProof/>
            <w:webHidden/>
            <w:rtl/>
          </w:rPr>
          <w:fldChar w:fldCharType="end"/>
        </w:r>
      </w:hyperlink>
    </w:p>
    <w:p w14:paraId="02888811" w14:textId="5A23689F" w:rsidR="004C2A65" w:rsidRDefault="004C2A65">
      <w:pPr>
        <w:pStyle w:val="TableofFigures"/>
        <w:tabs>
          <w:tab w:val="right" w:leader="dot" w:pos="9890"/>
        </w:tabs>
        <w:rPr>
          <w:rFonts w:asciiTheme="minorHAnsi" w:eastAsiaTheme="minorEastAsia" w:hAnsiTheme="minorHAnsi" w:cstheme="minorBidi"/>
          <w:noProof/>
          <w:sz w:val="22"/>
          <w:szCs w:val="22"/>
          <w:rtl/>
          <w:lang w:eastAsia="en-US"/>
        </w:rPr>
      </w:pPr>
      <w:hyperlink w:anchor="_Toc85713994" w:history="1">
        <w:r w:rsidRPr="00FE47B5">
          <w:rPr>
            <w:rStyle w:val="Hyperlink"/>
            <w:noProof/>
            <w:rtl/>
          </w:rPr>
          <w:t>טבלה 5 סיכון 4 - מסירת מידע רפואי לצד שלישי</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Toc85713994 \h</w:instrText>
        </w:r>
        <w:r>
          <w:rPr>
            <w:noProof/>
            <w:webHidden/>
            <w:rtl/>
          </w:rPr>
          <w:instrText xml:space="preserve"> </w:instrText>
        </w:r>
        <w:r>
          <w:rPr>
            <w:noProof/>
            <w:webHidden/>
            <w:rtl/>
          </w:rPr>
        </w:r>
        <w:r>
          <w:rPr>
            <w:noProof/>
            <w:webHidden/>
            <w:rtl/>
          </w:rPr>
          <w:fldChar w:fldCharType="separate"/>
        </w:r>
        <w:r w:rsidR="00C27A19">
          <w:rPr>
            <w:noProof/>
            <w:webHidden/>
            <w:rtl/>
          </w:rPr>
          <w:t>48</w:t>
        </w:r>
        <w:r>
          <w:rPr>
            <w:noProof/>
            <w:webHidden/>
            <w:rtl/>
          </w:rPr>
          <w:fldChar w:fldCharType="end"/>
        </w:r>
      </w:hyperlink>
    </w:p>
    <w:p w14:paraId="4AD89DFC" w14:textId="6D76C70F" w:rsidR="004C2A65" w:rsidRDefault="004C2A65">
      <w:pPr>
        <w:pStyle w:val="TableofFigures"/>
        <w:tabs>
          <w:tab w:val="right" w:leader="dot" w:pos="9890"/>
        </w:tabs>
        <w:rPr>
          <w:rFonts w:asciiTheme="minorHAnsi" w:eastAsiaTheme="minorEastAsia" w:hAnsiTheme="minorHAnsi" w:cstheme="minorBidi"/>
          <w:noProof/>
          <w:sz w:val="22"/>
          <w:szCs w:val="22"/>
          <w:rtl/>
          <w:lang w:eastAsia="en-US"/>
        </w:rPr>
      </w:pPr>
      <w:hyperlink w:anchor="_Toc85713995" w:history="1">
        <w:r w:rsidRPr="00FE47B5">
          <w:rPr>
            <w:rStyle w:val="Hyperlink"/>
            <w:noProof/>
            <w:rtl/>
          </w:rPr>
          <w:t>טבלה 6 סיכון 5 - האזנה למידע ברשת האלחוטית המקומית  או ברשת ה</w:t>
        </w:r>
        <w:r w:rsidRPr="00FE47B5">
          <w:rPr>
            <w:rStyle w:val="Hyperlink"/>
            <w:noProof/>
          </w:rPr>
          <w:t>WAN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Toc85713995 \h</w:instrText>
        </w:r>
        <w:r>
          <w:rPr>
            <w:noProof/>
            <w:webHidden/>
            <w:rtl/>
          </w:rPr>
          <w:instrText xml:space="preserve"> </w:instrText>
        </w:r>
        <w:r>
          <w:rPr>
            <w:noProof/>
            <w:webHidden/>
            <w:rtl/>
          </w:rPr>
        </w:r>
        <w:r>
          <w:rPr>
            <w:noProof/>
            <w:webHidden/>
            <w:rtl/>
          </w:rPr>
          <w:fldChar w:fldCharType="separate"/>
        </w:r>
        <w:r w:rsidR="00C27A19">
          <w:rPr>
            <w:noProof/>
            <w:webHidden/>
            <w:rtl/>
          </w:rPr>
          <w:t>49</w:t>
        </w:r>
        <w:r>
          <w:rPr>
            <w:noProof/>
            <w:webHidden/>
            <w:rtl/>
          </w:rPr>
          <w:fldChar w:fldCharType="end"/>
        </w:r>
      </w:hyperlink>
    </w:p>
    <w:p w14:paraId="7331B406" w14:textId="4DEF4928" w:rsidR="004C2A65" w:rsidRDefault="004C2A65">
      <w:pPr>
        <w:pStyle w:val="TableofFigures"/>
        <w:tabs>
          <w:tab w:val="right" w:leader="dot" w:pos="9890"/>
        </w:tabs>
        <w:rPr>
          <w:rFonts w:asciiTheme="minorHAnsi" w:eastAsiaTheme="minorEastAsia" w:hAnsiTheme="minorHAnsi" w:cstheme="minorBidi"/>
          <w:noProof/>
          <w:sz w:val="22"/>
          <w:szCs w:val="22"/>
          <w:rtl/>
          <w:lang w:eastAsia="en-US"/>
        </w:rPr>
      </w:pPr>
      <w:hyperlink w:anchor="_Toc85713996" w:history="1">
        <w:r w:rsidRPr="00FE47B5">
          <w:rPr>
            <w:rStyle w:val="Hyperlink"/>
            <w:noProof/>
            <w:rtl/>
          </w:rPr>
          <w:t>טבלה 7 סיכון 6 - שינוי תוכנת המכשיר ע"י התערבות בתהליך עדכון התוכנה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Toc85713996 \h</w:instrText>
        </w:r>
        <w:r>
          <w:rPr>
            <w:noProof/>
            <w:webHidden/>
            <w:rtl/>
          </w:rPr>
          <w:instrText xml:space="preserve"> </w:instrText>
        </w:r>
        <w:r>
          <w:rPr>
            <w:noProof/>
            <w:webHidden/>
            <w:rtl/>
          </w:rPr>
        </w:r>
        <w:r>
          <w:rPr>
            <w:noProof/>
            <w:webHidden/>
            <w:rtl/>
          </w:rPr>
          <w:fldChar w:fldCharType="separate"/>
        </w:r>
        <w:r w:rsidR="00C27A19">
          <w:rPr>
            <w:noProof/>
            <w:webHidden/>
            <w:rtl/>
          </w:rPr>
          <w:t>50</w:t>
        </w:r>
        <w:r>
          <w:rPr>
            <w:noProof/>
            <w:webHidden/>
            <w:rtl/>
          </w:rPr>
          <w:fldChar w:fldCharType="end"/>
        </w:r>
      </w:hyperlink>
    </w:p>
    <w:p w14:paraId="54D4351A" w14:textId="102D271B" w:rsidR="004C2A65" w:rsidRDefault="004C2A65">
      <w:pPr>
        <w:pStyle w:val="TableofFigures"/>
        <w:tabs>
          <w:tab w:val="right" w:leader="dot" w:pos="9890"/>
        </w:tabs>
        <w:rPr>
          <w:rFonts w:asciiTheme="minorHAnsi" w:eastAsiaTheme="minorEastAsia" w:hAnsiTheme="minorHAnsi" w:cstheme="minorBidi"/>
          <w:noProof/>
          <w:sz w:val="22"/>
          <w:szCs w:val="22"/>
          <w:rtl/>
          <w:lang w:eastAsia="en-US"/>
        </w:rPr>
      </w:pPr>
      <w:hyperlink w:anchor="_Toc85713997" w:history="1">
        <w:r w:rsidRPr="00FE47B5">
          <w:rPr>
            <w:rStyle w:val="Hyperlink"/>
            <w:noProof/>
            <w:rtl/>
          </w:rPr>
          <w:t>טבלה 8 סיכון 7 - שינוי התנהגות המכשיר ע"י הטמנה של קושחה או רכיב בזמן היצור</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Toc85713997 \h</w:instrText>
        </w:r>
        <w:r>
          <w:rPr>
            <w:noProof/>
            <w:webHidden/>
            <w:rtl/>
          </w:rPr>
          <w:instrText xml:space="preserve"> </w:instrText>
        </w:r>
        <w:r>
          <w:rPr>
            <w:noProof/>
            <w:webHidden/>
            <w:rtl/>
          </w:rPr>
        </w:r>
        <w:r>
          <w:rPr>
            <w:noProof/>
            <w:webHidden/>
            <w:rtl/>
          </w:rPr>
          <w:fldChar w:fldCharType="separate"/>
        </w:r>
        <w:r w:rsidR="00C27A19">
          <w:rPr>
            <w:noProof/>
            <w:webHidden/>
            <w:rtl/>
          </w:rPr>
          <w:t>51</w:t>
        </w:r>
        <w:r>
          <w:rPr>
            <w:noProof/>
            <w:webHidden/>
            <w:rtl/>
          </w:rPr>
          <w:fldChar w:fldCharType="end"/>
        </w:r>
      </w:hyperlink>
    </w:p>
    <w:p w14:paraId="54079C2D" w14:textId="6C060813" w:rsidR="00D74529" w:rsidRPr="00D74529" w:rsidRDefault="00ED1B5E" w:rsidP="00D74529">
      <w:pPr>
        <w:rPr>
          <w:rtl/>
        </w:rPr>
      </w:pPr>
      <w:r>
        <w:rPr>
          <w:rtl/>
        </w:rPr>
        <w:fldChar w:fldCharType="end"/>
      </w:r>
    </w:p>
    <w:p w14:paraId="4EA40745" w14:textId="77777777" w:rsidR="00D74529" w:rsidRDefault="00D74529">
      <w:pPr>
        <w:widowControl/>
        <w:bidi w:val="0"/>
        <w:adjustRightInd/>
        <w:spacing w:line="240" w:lineRule="auto"/>
        <w:textAlignment w:val="auto"/>
        <w:rPr>
          <w:rtl/>
        </w:rPr>
      </w:pPr>
      <w:r>
        <w:rPr>
          <w:rtl/>
        </w:rPr>
        <w:br w:type="page"/>
      </w:r>
    </w:p>
    <w:p w14:paraId="7049DEE9" w14:textId="225915BF" w:rsidR="0005087C" w:rsidRPr="008C36E3" w:rsidRDefault="0005087C" w:rsidP="008C36E3">
      <w:r w:rsidRPr="008C36E3">
        <w:rPr>
          <w:rFonts w:hint="cs"/>
          <w:rtl/>
        </w:rPr>
        <w:t>מילון מונחים</w:t>
      </w:r>
    </w:p>
    <w:p w14:paraId="3BD42CA5" w14:textId="294FEE3B" w:rsidR="002544E5" w:rsidRPr="008C36E3" w:rsidRDefault="002544E5" w:rsidP="008C36E3">
      <w:r w:rsidRPr="008C36E3">
        <w:t>CERT</w:t>
      </w:r>
      <w:r w:rsidR="0074708D" w:rsidRPr="008C36E3">
        <w:rPr>
          <w:rtl/>
        </w:rPr>
        <w:br/>
      </w:r>
      <w:r w:rsidR="0074708D" w:rsidRPr="008C36E3">
        <w:t>Computer Emergency Response Team</w:t>
      </w:r>
    </w:p>
    <w:p w14:paraId="11FB8313" w14:textId="1E524D16" w:rsidR="002544E5" w:rsidRPr="008C36E3" w:rsidRDefault="002544E5" w:rsidP="008C36E3">
      <w:r w:rsidRPr="008C36E3">
        <w:t>CIA</w:t>
      </w:r>
      <w:r w:rsidR="0074708D" w:rsidRPr="008C36E3">
        <w:rPr>
          <w:rtl/>
        </w:rPr>
        <w:br/>
      </w:r>
      <w:r w:rsidR="0074708D" w:rsidRPr="008C36E3">
        <w:t>Confidentiality, Integrity, Availability</w:t>
      </w:r>
    </w:p>
    <w:p w14:paraId="374D357E" w14:textId="7733C873" w:rsidR="00DE15DB" w:rsidRPr="008C36E3" w:rsidRDefault="00D40691" w:rsidP="0072695A">
      <w:r w:rsidRPr="0072695A">
        <w:t>CVE</w:t>
      </w:r>
      <w:r w:rsidRPr="008C36E3">
        <w:rPr>
          <w:rtl/>
        </w:rPr>
        <w:br/>
      </w:r>
      <w:r w:rsidRPr="008C36E3">
        <w:t>Common Vulnerabilities and Exposures</w:t>
      </w:r>
    </w:p>
    <w:p w14:paraId="6110B924" w14:textId="77777777" w:rsidR="0074708D" w:rsidRPr="008C36E3" w:rsidRDefault="00D40691" w:rsidP="008C36E3">
      <w:r w:rsidRPr="008C36E3">
        <w:t xml:space="preserve"> DLP</w:t>
      </w:r>
      <w:r w:rsidR="0074708D" w:rsidRPr="008C36E3">
        <w:rPr>
          <w:rtl/>
        </w:rPr>
        <w:br/>
      </w:r>
      <w:r w:rsidR="0074708D" w:rsidRPr="008C36E3">
        <w:t>Data Loss Prevention</w:t>
      </w:r>
    </w:p>
    <w:p w14:paraId="599A852C" w14:textId="2228ECAA" w:rsidR="0074708D" w:rsidRPr="008C36E3" w:rsidRDefault="0074708D" w:rsidP="008C36E3">
      <w:r w:rsidRPr="008C36E3">
        <w:t>ECG</w:t>
      </w:r>
      <w:r w:rsidRPr="008C36E3">
        <w:rPr>
          <w:rtl/>
        </w:rPr>
        <w:br/>
      </w:r>
      <w:r w:rsidRPr="008C36E3">
        <w:t>Electrocardiogram </w:t>
      </w:r>
    </w:p>
    <w:p w14:paraId="1606ADFC" w14:textId="484A0AC6" w:rsidR="0074708D" w:rsidRPr="008C36E3" w:rsidRDefault="0074708D" w:rsidP="008C36E3">
      <w:r w:rsidRPr="008C36E3">
        <w:t>OSI</w:t>
      </w:r>
      <w:r w:rsidR="00563D59" w:rsidRPr="008C36E3">
        <w:rPr>
          <w:rtl/>
        </w:rPr>
        <w:br/>
      </w:r>
      <w:r w:rsidR="00563D59" w:rsidRPr="008C36E3">
        <w:t>Open Systems Interconnection</w:t>
      </w:r>
    </w:p>
    <w:p w14:paraId="02338694" w14:textId="2A4EE78E" w:rsidR="00147FB3" w:rsidRDefault="00147FB3" w:rsidP="008C36E3">
      <w:pPr>
        <w:rPr>
          <w:rtl/>
        </w:rPr>
      </w:pPr>
      <w:r>
        <w:t>Threat Actor</w:t>
      </w:r>
    </w:p>
    <w:p w14:paraId="54E8314F" w14:textId="3141910A" w:rsidR="00147FB3" w:rsidRDefault="00E163E6" w:rsidP="008C36E3">
      <w:pPr>
        <w:rPr>
          <w:rFonts w:hint="cs"/>
          <w:rtl/>
        </w:rPr>
      </w:pPr>
      <w:r>
        <w:rPr>
          <w:rFonts w:hint="cs"/>
          <w:rtl/>
        </w:rPr>
        <w:t xml:space="preserve">גורם סיכון הפועל בצורה </w:t>
      </w:r>
      <w:r w:rsidR="00F92633">
        <w:rPr>
          <w:rFonts w:hint="cs"/>
          <w:rtl/>
        </w:rPr>
        <w:t>מכוונת לפגיעה או גניבת מידע</w:t>
      </w:r>
    </w:p>
    <w:p w14:paraId="64143432" w14:textId="2C7AE86E" w:rsidR="0074708D" w:rsidRPr="008C36E3" w:rsidRDefault="0074708D" w:rsidP="008C36E3">
      <w:r w:rsidRPr="008C36E3">
        <w:t>TLS / SSL</w:t>
      </w:r>
      <w:r w:rsidR="00563D59" w:rsidRPr="008C36E3">
        <w:rPr>
          <w:rtl/>
        </w:rPr>
        <w:br/>
      </w:r>
      <w:r w:rsidR="00563D59" w:rsidRPr="008C36E3">
        <w:t>Transport Layer Security / Secure Sockets Layer</w:t>
      </w:r>
    </w:p>
    <w:p w14:paraId="492B5E99" w14:textId="789F987C" w:rsidR="0074708D" w:rsidRPr="008C36E3" w:rsidRDefault="0074708D" w:rsidP="008C36E3">
      <w:r w:rsidRPr="008C36E3">
        <w:t>UDP</w:t>
      </w:r>
      <w:r w:rsidR="00563D59" w:rsidRPr="008C36E3">
        <w:rPr>
          <w:rtl/>
        </w:rPr>
        <w:br/>
      </w:r>
      <w:r w:rsidR="00563D59" w:rsidRPr="008C36E3">
        <w:t>User Datagram Protocol</w:t>
      </w:r>
    </w:p>
    <w:p w14:paraId="3C3E4C70" w14:textId="266D967F" w:rsidR="00D40691" w:rsidRPr="00DE15DB" w:rsidRDefault="0074708D" w:rsidP="008C36E3">
      <w:r w:rsidRPr="008C36E3">
        <w:t>VPN</w:t>
      </w:r>
      <w:r w:rsidR="00563D59" w:rsidRPr="008C36E3">
        <w:rPr>
          <w:rtl/>
        </w:rPr>
        <w:br/>
      </w:r>
      <w:r w:rsidR="00563D59" w:rsidRPr="008C36E3">
        <w:t>Virtual Private Network</w:t>
      </w:r>
      <w:r w:rsidR="00D40691" w:rsidRPr="008C36E3">
        <w:rPr>
          <w:rtl/>
        </w:rPr>
        <w:br/>
      </w:r>
    </w:p>
    <w:p w14:paraId="3F44DA02" w14:textId="77777777" w:rsidR="00DE15DB" w:rsidRDefault="00DE15DB" w:rsidP="00D40691">
      <w:pPr>
        <w:pStyle w:val="2"/>
        <w:numPr>
          <w:ilvl w:val="0"/>
          <w:numId w:val="0"/>
        </w:numPr>
        <w:ind w:left="792" w:hanging="432"/>
        <w:rPr>
          <w:rtl/>
        </w:rPr>
      </w:pPr>
    </w:p>
    <w:p w14:paraId="161289ED" w14:textId="77777777" w:rsidR="00D40691" w:rsidRDefault="00D40691" w:rsidP="00D40691">
      <w:pPr>
        <w:pStyle w:val="2"/>
        <w:numPr>
          <w:ilvl w:val="0"/>
          <w:numId w:val="0"/>
        </w:numPr>
        <w:ind w:left="792" w:hanging="432"/>
        <w:rPr>
          <w:rtl/>
        </w:rPr>
      </w:pPr>
    </w:p>
    <w:p w14:paraId="2A0CEBE4" w14:textId="77777777" w:rsidR="00D40691" w:rsidRDefault="00D40691" w:rsidP="00D40691">
      <w:pPr>
        <w:pStyle w:val="2"/>
        <w:numPr>
          <w:ilvl w:val="0"/>
          <w:numId w:val="0"/>
        </w:numPr>
        <w:ind w:left="792" w:hanging="432"/>
        <w:rPr>
          <w:rtl/>
        </w:rPr>
      </w:pPr>
    </w:p>
    <w:p w14:paraId="55FB255F" w14:textId="77777777" w:rsidR="00D40691" w:rsidRDefault="00D40691" w:rsidP="00D40691">
      <w:pPr>
        <w:pStyle w:val="2"/>
        <w:numPr>
          <w:ilvl w:val="0"/>
          <w:numId w:val="0"/>
        </w:numPr>
        <w:ind w:left="792" w:hanging="432"/>
        <w:rPr>
          <w:rtl/>
        </w:rPr>
      </w:pPr>
    </w:p>
    <w:p w14:paraId="04E68922" w14:textId="77777777" w:rsidR="00D40691" w:rsidRDefault="00D40691" w:rsidP="00D40691">
      <w:pPr>
        <w:pStyle w:val="2"/>
        <w:numPr>
          <w:ilvl w:val="0"/>
          <w:numId w:val="0"/>
        </w:numPr>
        <w:ind w:left="792" w:hanging="432"/>
        <w:rPr>
          <w:rtl/>
        </w:rPr>
      </w:pPr>
    </w:p>
    <w:p w14:paraId="57760BFD" w14:textId="77777777" w:rsidR="00D40691" w:rsidRDefault="00D40691" w:rsidP="00D40691">
      <w:pPr>
        <w:pStyle w:val="2"/>
        <w:numPr>
          <w:ilvl w:val="0"/>
          <w:numId w:val="0"/>
        </w:numPr>
        <w:ind w:left="792" w:hanging="432"/>
        <w:rPr>
          <w:rtl/>
        </w:rPr>
      </w:pPr>
    </w:p>
    <w:p w14:paraId="0E9BD76E" w14:textId="77777777" w:rsidR="00D40691" w:rsidRDefault="00D40691" w:rsidP="00D40691">
      <w:pPr>
        <w:pStyle w:val="2"/>
        <w:numPr>
          <w:ilvl w:val="0"/>
          <w:numId w:val="0"/>
        </w:numPr>
        <w:ind w:left="792" w:hanging="432"/>
        <w:rPr>
          <w:rtl/>
        </w:rPr>
      </w:pPr>
    </w:p>
    <w:p w14:paraId="4B3C75B4" w14:textId="13F9FBC4" w:rsidR="005F2511" w:rsidRDefault="00104E3A" w:rsidP="003B3CDA">
      <w:pPr>
        <w:jc w:val="center"/>
        <w:rPr>
          <w:rtl/>
        </w:rPr>
      </w:pPr>
      <w:r>
        <w:rPr>
          <w:rtl/>
        </w:rPr>
        <w:br w:type="page"/>
      </w:r>
    </w:p>
    <w:p w14:paraId="407BB4FA" w14:textId="48328D40" w:rsidR="00E81C5E" w:rsidRDefault="00E81C5E" w:rsidP="00ED7CBE">
      <w:pPr>
        <w:pStyle w:val="1"/>
        <w:numPr>
          <w:ilvl w:val="0"/>
          <w:numId w:val="74"/>
        </w:numPr>
      </w:pPr>
      <w:bookmarkStart w:id="1" w:name="_Toc85634512"/>
      <w:bookmarkStart w:id="2" w:name="_Toc85713913"/>
      <w:r w:rsidRPr="00E81C5E">
        <w:rPr>
          <w:rFonts w:hint="eastAsia"/>
          <w:rtl/>
        </w:rPr>
        <w:lastRenderedPageBreak/>
        <w:t>מבוא</w:t>
      </w:r>
      <w:bookmarkEnd w:id="1"/>
      <w:bookmarkEnd w:id="2"/>
    </w:p>
    <w:p w14:paraId="1B7C9E0D" w14:textId="10FCE402" w:rsidR="00010998" w:rsidRPr="00ED7CBE" w:rsidRDefault="007F4D15" w:rsidP="00ED7CBE">
      <w:pPr>
        <w:pStyle w:val="2"/>
        <w:rPr>
          <w:rtl/>
        </w:rPr>
      </w:pPr>
      <w:bookmarkStart w:id="3" w:name="_Toc41834656"/>
      <w:bookmarkStart w:id="4" w:name="_Toc42335702"/>
      <w:bookmarkStart w:id="5" w:name="_Toc42335971"/>
      <w:bookmarkStart w:id="6" w:name="_Toc85634513"/>
      <w:bookmarkStart w:id="7" w:name="_Toc85713914"/>
      <w:bookmarkEnd w:id="3"/>
      <w:bookmarkEnd w:id="4"/>
      <w:bookmarkEnd w:id="5"/>
      <w:r w:rsidRPr="00ED7CBE">
        <w:rPr>
          <w:rFonts w:hint="eastAsia"/>
          <w:rtl/>
        </w:rPr>
        <w:t>רציונל</w:t>
      </w:r>
      <w:r w:rsidR="000073D4" w:rsidRPr="00ED7CBE">
        <w:rPr>
          <w:rtl/>
        </w:rPr>
        <w:t xml:space="preserve"> </w:t>
      </w:r>
      <w:r w:rsidR="002B390A" w:rsidRPr="00ED7CBE">
        <w:rPr>
          <w:rFonts w:hint="eastAsia"/>
          <w:rtl/>
        </w:rPr>
        <w:t>המחקר</w:t>
      </w:r>
      <w:bookmarkEnd w:id="6"/>
      <w:bookmarkEnd w:id="7"/>
    </w:p>
    <w:p w14:paraId="06204C24" w14:textId="77777777" w:rsidR="005309F6" w:rsidRDefault="000073D4" w:rsidP="005212DB">
      <w:pPr>
        <w:rPr>
          <w:rtl/>
        </w:rPr>
      </w:pPr>
      <w:r w:rsidRPr="00D06010">
        <w:rPr>
          <w:rFonts w:hint="cs"/>
          <w:rtl/>
        </w:rPr>
        <w:t>מכשור</w:t>
      </w:r>
      <w:r w:rsidR="00874663" w:rsidRPr="00D06010">
        <w:rPr>
          <w:rFonts w:hint="cs"/>
          <w:rtl/>
        </w:rPr>
        <w:t xml:space="preserve"> רפואי</w:t>
      </w:r>
      <w:r w:rsidR="00891ABF" w:rsidRPr="00D06010">
        <w:rPr>
          <w:rFonts w:hint="cs"/>
          <w:rtl/>
        </w:rPr>
        <w:t xml:space="preserve"> ביתי </w:t>
      </w:r>
      <w:r w:rsidR="002B390A">
        <w:rPr>
          <w:rFonts w:hint="cs"/>
          <w:rtl/>
        </w:rPr>
        <w:t>דוגמת</w:t>
      </w:r>
      <w:r w:rsidR="00891ABF" w:rsidRPr="00D06010">
        <w:rPr>
          <w:rFonts w:hint="cs"/>
          <w:rtl/>
        </w:rPr>
        <w:t>:</w:t>
      </w:r>
      <w:r w:rsidR="00874663" w:rsidRPr="00D06010">
        <w:rPr>
          <w:rFonts w:hint="cs"/>
          <w:rtl/>
        </w:rPr>
        <w:t xml:space="preserve"> </w:t>
      </w:r>
      <w:r w:rsidR="00874663" w:rsidRPr="00D06010">
        <w:rPr>
          <w:rtl/>
        </w:rPr>
        <w:t xml:space="preserve"> </w:t>
      </w:r>
      <w:r w:rsidR="00874663" w:rsidRPr="00D06010">
        <w:rPr>
          <w:rFonts w:hint="cs"/>
          <w:rtl/>
        </w:rPr>
        <w:t>ק</w:t>
      </w:r>
      <w:r w:rsidR="00874663" w:rsidRPr="00D06010">
        <w:rPr>
          <w:rtl/>
        </w:rPr>
        <w:t>וצבי לב, משאבות אינסולין</w:t>
      </w:r>
      <w:r w:rsidR="00943361">
        <w:rPr>
          <w:rFonts w:hint="cs"/>
          <w:rtl/>
        </w:rPr>
        <w:t>,</w:t>
      </w:r>
      <w:r w:rsidR="00891ABF" w:rsidRPr="00D06010">
        <w:rPr>
          <w:rFonts w:hint="cs"/>
          <w:rtl/>
        </w:rPr>
        <w:t xml:space="preserve"> מכשירי </w:t>
      </w:r>
      <w:r w:rsidR="00891ABF" w:rsidRPr="00D06010">
        <w:t>ECG</w:t>
      </w:r>
      <w:r w:rsidR="00891ABF" w:rsidRPr="00D06010">
        <w:rPr>
          <w:rtl/>
        </w:rPr>
        <w:t xml:space="preserve"> ביתיים</w:t>
      </w:r>
      <w:r w:rsidR="00874663" w:rsidRPr="00D06010">
        <w:rPr>
          <w:rtl/>
        </w:rPr>
        <w:t xml:space="preserve"> ומכשירים רפואיים אחרים</w:t>
      </w:r>
      <w:r w:rsidR="00943361">
        <w:rPr>
          <w:rFonts w:hint="cs"/>
          <w:rtl/>
        </w:rPr>
        <w:t>,</w:t>
      </w:r>
      <w:r w:rsidR="00874663" w:rsidRPr="00D06010">
        <w:rPr>
          <w:rtl/>
        </w:rPr>
        <w:t xml:space="preserve"> נעשים מתקדמים יותר</w:t>
      </w:r>
      <w:r w:rsidR="00874663" w:rsidRPr="00D06010">
        <w:rPr>
          <w:rFonts w:hint="cs"/>
          <w:rtl/>
        </w:rPr>
        <w:t xml:space="preserve"> ויותר</w:t>
      </w:r>
      <w:r w:rsidR="00891ABF" w:rsidRPr="00D06010">
        <w:rPr>
          <w:rFonts w:hint="cs"/>
          <w:rtl/>
        </w:rPr>
        <w:t>.</w:t>
      </w:r>
      <w:r w:rsidR="00874663" w:rsidRPr="00D06010">
        <w:rPr>
          <w:rFonts w:hint="cs"/>
          <w:rtl/>
        </w:rPr>
        <w:t xml:space="preserve"> </w:t>
      </w:r>
      <w:r w:rsidR="00891ABF" w:rsidRPr="00D06010">
        <w:rPr>
          <w:rFonts w:hint="cs"/>
          <w:rtl/>
        </w:rPr>
        <w:t>במקביל</w:t>
      </w:r>
      <w:r w:rsidR="00943361">
        <w:rPr>
          <w:rFonts w:hint="cs"/>
          <w:rtl/>
        </w:rPr>
        <w:t>,</w:t>
      </w:r>
      <w:r w:rsidR="00891ABF" w:rsidRPr="00D06010">
        <w:rPr>
          <w:rFonts w:hint="cs"/>
          <w:rtl/>
        </w:rPr>
        <w:t xml:space="preserve"> שי</w:t>
      </w:r>
      <w:r w:rsidR="00943361" w:rsidRPr="00D06010">
        <w:rPr>
          <w:rFonts w:hint="cs"/>
          <w:rtl/>
        </w:rPr>
        <w:t>רותים רפואיים שונים</w:t>
      </w:r>
      <w:r w:rsidR="00943361">
        <w:rPr>
          <w:rFonts w:hint="cs"/>
          <w:rtl/>
        </w:rPr>
        <w:t xml:space="preserve"> </w:t>
      </w:r>
      <w:r w:rsidR="00891ABF" w:rsidRPr="00D06010">
        <w:rPr>
          <w:rFonts w:hint="cs"/>
          <w:rtl/>
        </w:rPr>
        <w:t xml:space="preserve">עוברים טרנספורמציה דיגיטלית </w:t>
      </w:r>
      <w:r w:rsidR="00943361">
        <w:rPr>
          <w:rFonts w:hint="cs"/>
          <w:rtl/>
        </w:rPr>
        <w:t>ולמעשה מאפשרים</w:t>
      </w:r>
      <w:r w:rsidR="00891ABF" w:rsidRPr="00D06010">
        <w:rPr>
          <w:rFonts w:hint="cs"/>
          <w:rtl/>
        </w:rPr>
        <w:t xml:space="preserve"> </w:t>
      </w:r>
      <w:r w:rsidR="002B390A">
        <w:rPr>
          <w:rFonts w:hint="cs"/>
          <w:rtl/>
        </w:rPr>
        <w:t>התגברות על פערי</w:t>
      </w:r>
      <w:r w:rsidR="002B390A" w:rsidRPr="00D06010">
        <w:rPr>
          <w:rFonts w:hint="cs"/>
          <w:rtl/>
        </w:rPr>
        <w:t xml:space="preserve"> </w:t>
      </w:r>
      <w:r w:rsidR="00891ABF" w:rsidRPr="00D06010">
        <w:rPr>
          <w:rFonts w:hint="cs"/>
          <w:rtl/>
        </w:rPr>
        <w:t xml:space="preserve">מרחק וזמן. </w:t>
      </w:r>
      <w:r w:rsidR="002B390A">
        <w:rPr>
          <w:rFonts w:hint="cs"/>
          <w:rtl/>
        </w:rPr>
        <w:t>מרבית</w:t>
      </w:r>
      <w:r w:rsidR="002B390A" w:rsidRPr="00D06010">
        <w:rPr>
          <w:rFonts w:hint="cs"/>
          <w:rtl/>
        </w:rPr>
        <w:t xml:space="preserve"> </w:t>
      </w:r>
      <w:r w:rsidR="002B390A">
        <w:rPr>
          <w:rFonts w:hint="cs"/>
          <w:rtl/>
        </w:rPr>
        <w:t>המכשירים</w:t>
      </w:r>
      <w:r w:rsidR="002B390A" w:rsidRPr="00D06010">
        <w:rPr>
          <w:rFonts w:hint="cs"/>
          <w:rtl/>
        </w:rPr>
        <w:t xml:space="preserve"> </w:t>
      </w:r>
      <w:r w:rsidR="00891ABF" w:rsidRPr="00D06010">
        <w:rPr>
          <w:rFonts w:hint="cs"/>
          <w:rtl/>
        </w:rPr>
        <w:t xml:space="preserve">והשירותים </w:t>
      </w:r>
      <w:r w:rsidR="00943361">
        <w:rPr>
          <w:rFonts w:hint="cs"/>
          <w:rtl/>
        </w:rPr>
        <w:t xml:space="preserve">הרפואיים </w:t>
      </w:r>
      <w:r w:rsidR="00874663" w:rsidRPr="00D06010">
        <w:rPr>
          <w:rtl/>
        </w:rPr>
        <w:t>מכילים תוכנה ו</w:t>
      </w:r>
      <w:r w:rsidR="00891ABF" w:rsidRPr="00D06010">
        <w:rPr>
          <w:rFonts w:hint="cs"/>
          <w:rtl/>
        </w:rPr>
        <w:t>מתבססים על חיבוריות לרשתות שונות</w:t>
      </w:r>
      <w:r w:rsidR="00943361">
        <w:rPr>
          <w:rFonts w:hint="cs"/>
          <w:rtl/>
        </w:rPr>
        <w:t>,</w:t>
      </w:r>
      <w:r w:rsidR="00891ABF" w:rsidRPr="00D06010">
        <w:rPr>
          <w:rFonts w:hint="cs"/>
          <w:rtl/>
        </w:rPr>
        <w:t xml:space="preserve"> לרבות רשת האינטרנט.</w:t>
      </w:r>
      <w:r w:rsidR="00874663" w:rsidRPr="00D06010">
        <w:rPr>
          <w:rtl/>
        </w:rPr>
        <w:t xml:space="preserve"> </w:t>
      </w:r>
      <w:r w:rsidR="00891ABF" w:rsidRPr="00D06010">
        <w:rPr>
          <w:rFonts w:hint="cs"/>
          <w:rtl/>
        </w:rPr>
        <w:t xml:space="preserve">המידע </w:t>
      </w:r>
      <w:r w:rsidR="00001516">
        <w:rPr>
          <w:rFonts w:hint="cs"/>
          <w:rtl/>
        </w:rPr>
        <w:t xml:space="preserve">הרפואי </w:t>
      </w:r>
      <w:r w:rsidR="00891ABF" w:rsidRPr="00D06010">
        <w:rPr>
          <w:rFonts w:hint="cs"/>
          <w:rtl/>
        </w:rPr>
        <w:t xml:space="preserve">עובר על גבי </w:t>
      </w:r>
      <w:r w:rsidR="00874663" w:rsidRPr="00D06010">
        <w:rPr>
          <w:rtl/>
        </w:rPr>
        <w:t>רשתות בתי חולים</w:t>
      </w:r>
      <w:r w:rsidR="00943361">
        <w:rPr>
          <w:rFonts w:hint="cs"/>
          <w:rtl/>
        </w:rPr>
        <w:t xml:space="preserve">, </w:t>
      </w:r>
      <w:r w:rsidR="00891ABF" w:rsidRPr="00D06010">
        <w:rPr>
          <w:rFonts w:hint="cs"/>
          <w:rtl/>
        </w:rPr>
        <w:t>קופות</w:t>
      </w:r>
      <w:r w:rsidR="00943361">
        <w:rPr>
          <w:rFonts w:hint="cs"/>
          <w:rtl/>
        </w:rPr>
        <w:t xml:space="preserve"> חולים ו</w:t>
      </w:r>
      <w:r w:rsidR="00874663" w:rsidRPr="00D06010">
        <w:rPr>
          <w:rtl/>
        </w:rPr>
        <w:t>טלפו</w:t>
      </w:r>
      <w:r w:rsidR="00891ABF" w:rsidRPr="00D06010">
        <w:rPr>
          <w:rFonts w:hint="cs"/>
          <w:rtl/>
        </w:rPr>
        <w:t>נים</w:t>
      </w:r>
      <w:r w:rsidR="00874663" w:rsidRPr="00D06010">
        <w:rPr>
          <w:rtl/>
        </w:rPr>
        <w:t xml:space="preserve"> נייד</w:t>
      </w:r>
      <w:r w:rsidR="00891ABF" w:rsidRPr="00D06010">
        <w:rPr>
          <w:rFonts w:hint="cs"/>
          <w:rtl/>
        </w:rPr>
        <w:t>ים</w:t>
      </w:r>
      <w:r w:rsidR="003E23E2">
        <w:rPr>
          <w:rFonts w:hint="cs"/>
          <w:rtl/>
        </w:rPr>
        <w:t xml:space="preserve"> של המטופלים</w:t>
      </w:r>
      <w:r w:rsidR="00001516">
        <w:rPr>
          <w:rFonts w:hint="cs"/>
          <w:rtl/>
        </w:rPr>
        <w:t xml:space="preserve">, </w:t>
      </w:r>
      <w:r w:rsidR="00891ABF" w:rsidRPr="00D06010">
        <w:rPr>
          <w:rFonts w:hint="cs"/>
          <w:rtl/>
        </w:rPr>
        <w:t xml:space="preserve">על מנת להיות משולב בבסיסי הנתונים </w:t>
      </w:r>
      <w:r w:rsidR="00943361">
        <w:rPr>
          <w:rFonts w:hint="cs"/>
          <w:rtl/>
        </w:rPr>
        <w:t>ו</w:t>
      </w:r>
      <w:r w:rsidR="00001516">
        <w:rPr>
          <w:rFonts w:hint="cs"/>
          <w:rtl/>
        </w:rPr>
        <w:t xml:space="preserve">לאפשר שיתוף </w:t>
      </w:r>
      <w:r w:rsidR="00943361">
        <w:rPr>
          <w:rFonts w:hint="cs"/>
          <w:rtl/>
        </w:rPr>
        <w:t>מידע זה</w:t>
      </w:r>
      <w:r w:rsidR="00891ABF" w:rsidRPr="00D06010">
        <w:rPr>
          <w:rFonts w:hint="cs"/>
          <w:rtl/>
        </w:rPr>
        <w:t xml:space="preserve"> עם גורמי קצה (לדוג' רופאים מאבחנים)</w:t>
      </w:r>
      <w:r w:rsidR="00AE4EA8" w:rsidRPr="00D06010">
        <w:rPr>
          <w:rFonts w:hint="cs"/>
          <w:rtl/>
        </w:rPr>
        <w:t xml:space="preserve">. </w:t>
      </w:r>
    </w:p>
    <w:p w14:paraId="7CAF0023" w14:textId="27C48D0A" w:rsidR="00874663" w:rsidRPr="00D06010" w:rsidRDefault="002A4388" w:rsidP="005212DB">
      <w:pPr>
        <w:rPr>
          <w:rtl/>
        </w:rPr>
      </w:pPr>
      <w:r>
        <w:rPr>
          <w:rFonts w:hint="cs"/>
          <w:rtl/>
        </w:rPr>
        <w:t xml:space="preserve">אפליקציות חדשות </w:t>
      </w:r>
      <w:r w:rsidR="0037300C">
        <w:rPr>
          <w:rFonts w:hint="cs"/>
          <w:rtl/>
        </w:rPr>
        <w:t>בזמן פ</w:t>
      </w:r>
      <w:r w:rsidR="00BF058D">
        <w:t>נ</w:t>
      </w:r>
      <w:r w:rsidR="0037300C">
        <w:rPr>
          <w:rFonts w:hint="cs"/>
          <w:rtl/>
        </w:rPr>
        <w:t xml:space="preserve">דמיה </w:t>
      </w:r>
      <w:r w:rsidR="00D76CB6">
        <w:rPr>
          <w:rFonts w:hint="cs"/>
          <w:rtl/>
        </w:rPr>
        <w:t xml:space="preserve">עוזרות להנפקת אישורים והעברת מידע זמין </w:t>
      </w:r>
      <w:r w:rsidR="004C411C">
        <w:rPr>
          <w:rFonts w:hint="cs"/>
          <w:rtl/>
        </w:rPr>
        <w:t>לאוכלוסיי</w:t>
      </w:r>
      <w:r w:rsidR="004C411C">
        <w:rPr>
          <w:rFonts w:hint="eastAsia"/>
          <w:rtl/>
        </w:rPr>
        <w:t>ה</w:t>
      </w:r>
      <w:r w:rsidR="00D76CB6">
        <w:rPr>
          <w:rFonts w:hint="cs"/>
          <w:rtl/>
        </w:rPr>
        <w:t xml:space="preserve"> על הסיכונים </w:t>
      </w:r>
      <w:r w:rsidR="004C411C">
        <w:rPr>
          <w:rFonts w:hint="cs"/>
          <w:rtl/>
        </w:rPr>
        <w:t>בסביבתם</w:t>
      </w:r>
      <w:r w:rsidR="00923C65">
        <w:rPr>
          <w:rFonts w:hint="cs"/>
          <w:rtl/>
        </w:rPr>
        <w:t>.</w:t>
      </w:r>
      <w:r w:rsidR="00D06010">
        <w:br/>
      </w:r>
      <w:r w:rsidR="00AE4EA8" w:rsidRPr="00D06010">
        <w:rPr>
          <w:rFonts w:hint="cs"/>
          <w:rtl/>
        </w:rPr>
        <w:t>ה</w:t>
      </w:r>
      <w:r w:rsidR="00874663" w:rsidRPr="00D06010">
        <w:rPr>
          <w:rFonts w:hint="cs"/>
          <w:rtl/>
        </w:rPr>
        <w:t xml:space="preserve">טכנולוגיות </w:t>
      </w:r>
      <w:r w:rsidR="00AE4EA8" w:rsidRPr="00D06010">
        <w:rPr>
          <w:rFonts w:hint="cs"/>
          <w:rtl/>
        </w:rPr>
        <w:t>ה</w:t>
      </w:r>
      <w:r w:rsidR="00874663" w:rsidRPr="00D06010">
        <w:rPr>
          <w:rFonts w:hint="cs"/>
          <w:rtl/>
        </w:rPr>
        <w:t xml:space="preserve">חדשות </w:t>
      </w:r>
      <w:r w:rsidR="00891ABF" w:rsidRPr="00D06010">
        <w:rPr>
          <w:rFonts w:hint="cs"/>
          <w:rtl/>
        </w:rPr>
        <w:t xml:space="preserve">עוזרות להגיע לאבחון מדויק יותר בזמן </w:t>
      </w:r>
      <w:r w:rsidR="00E84C57" w:rsidRPr="00D06010">
        <w:rPr>
          <w:rFonts w:hint="cs"/>
          <w:rtl/>
        </w:rPr>
        <w:t>קצר</w:t>
      </w:r>
      <w:r w:rsidR="00001516">
        <w:rPr>
          <w:rFonts w:hint="cs"/>
          <w:rtl/>
        </w:rPr>
        <w:t xml:space="preserve">, </w:t>
      </w:r>
      <w:r w:rsidR="00E84C57" w:rsidRPr="00D06010">
        <w:rPr>
          <w:rFonts w:hint="cs"/>
          <w:rtl/>
        </w:rPr>
        <w:t xml:space="preserve">דרך איסוף </w:t>
      </w:r>
      <w:r w:rsidR="00AE4EA8" w:rsidRPr="00D06010">
        <w:rPr>
          <w:rFonts w:hint="cs"/>
          <w:rtl/>
        </w:rPr>
        <w:t xml:space="preserve">כמות </w:t>
      </w:r>
      <w:r w:rsidR="00E84C57" w:rsidRPr="00D06010">
        <w:rPr>
          <w:rFonts w:hint="cs"/>
          <w:rtl/>
        </w:rPr>
        <w:t>מידע גדולה</w:t>
      </w:r>
      <w:r w:rsidR="003E23E2">
        <w:rPr>
          <w:rFonts w:hint="cs"/>
          <w:rtl/>
        </w:rPr>
        <w:t xml:space="preserve"> (נתוני עתק)</w:t>
      </w:r>
      <w:r w:rsidR="00E84C57" w:rsidRPr="00D06010">
        <w:rPr>
          <w:rFonts w:hint="cs"/>
          <w:rtl/>
        </w:rPr>
        <w:t xml:space="preserve">, זיכוך וטיוב הנתונים בעזרת אלגוריתמים מתקדמים, ללא צורך בטיפול אמבולטורי. הטכנולוגיות </w:t>
      </w:r>
      <w:r w:rsidR="00AE4EA8" w:rsidRPr="00D06010">
        <w:rPr>
          <w:rFonts w:hint="cs"/>
          <w:rtl/>
        </w:rPr>
        <w:t>נ</w:t>
      </w:r>
      <w:r w:rsidR="00005FE5" w:rsidRPr="00D06010">
        <w:rPr>
          <w:rFonts w:hint="cs"/>
          <w:rtl/>
        </w:rPr>
        <w:t>וחות</w:t>
      </w:r>
      <w:r w:rsidR="00AE4EA8" w:rsidRPr="00D06010">
        <w:rPr>
          <w:rFonts w:hint="cs"/>
          <w:rtl/>
        </w:rPr>
        <w:t xml:space="preserve"> למטופל </w:t>
      </w:r>
      <w:r w:rsidR="00001516">
        <w:rPr>
          <w:rFonts w:hint="cs"/>
          <w:rtl/>
        </w:rPr>
        <w:t>עקב היותן משולבות</w:t>
      </w:r>
      <w:r w:rsidR="00AE4EA8" w:rsidRPr="00D06010">
        <w:rPr>
          <w:rFonts w:hint="cs"/>
          <w:rtl/>
        </w:rPr>
        <w:t xml:space="preserve"> בחיי היום יום </w:t>
      </w:r>
      <w:r w:rsidR="00E84C57" w:rsidRPr="00D06010">
        <w:rPr>
          <w:rFonts w:hint="cs"/>
          <w:rtl/>
        </w:rPr>
        <w:t>שלו</w:t>
      </w:r>
      <w:r w:rsidR="003E23E2">
        <w:rPr>
          <w:rFonts w:hint="cs"/>
          <w:rtl/>
        </w:rPr>
        <w:t xml:space="preserve"> ומאפשרות למטפל לקבל מידע על המטופל שאין באפשרותו לקבל רק מביקור במרפאה וטיוב קבלת החלטות טיפוליות</w:t>
      </w:r>
      <w:r w:rsidR="00AE4EA8" w:rsidRPr="00D06010">
        <w:rPr>
          <w:rFonts w:hint="cs"/>
          <w:rtl/>
        </w:rPr>
        <w:t>.</w:t>
      </w:r>
      <w:r w:rsidR="00E84C57" w:rsidRPr="00D06010">
        <w:rPr>
          <w:rtl/>
        </w:rPr>
        <w:br/>
      </w:r>
      <w:r w:rsidR="00AE4EA8" w:rsidRPr="00D06010">
        <w:rPr>
          <w:rFonts w:hint="cs"/>
          <w:rtl/>
        </w:rPr>
        <w:t>לדוגמה מחשוב לביש</w:t>
      </w:r>
      <w:r w:rsidR="00E84C57" w:rsidRPr="00D06010">
        <w:rPr>
          <w:rFonts w:hint="cs"/>
          <w:rtl/>
        </w:rPr>
        <w:t xml:space="preserve"> (</w:t>
      </w:r>
      <w:r w:rsidR="00E84C57" w:rsidRPr="00D06010">
        <w:t xml:space="preserve">i.e. </w:t>
      </w:r>
      <w:r w:rsidR="002D1A24">
        <w:rPr>
          <w:rFonts w:hint="cs"/>
        </w:rPr>
        <w:t>ECG</w:t>
      </w:r>
      <w:r w:rsidR="002D1A24" w:rsidRPr="00D06010">
        <w:t xml:space="preserve"> </w:t>
      </w:r>
      <w:r w:rsidR="003A67E4">
        <w:rPr>
          <w:rFonts w:hint="cs"/>
        </w:rPr>
        <w:t>H</w:t>
      </w:r>
      <w:r w:rsidR="003A67E4" w:rsidRPr="00D06010">
        <w:t>olter</w:t>
      </w:r>
      <w:r w:rsidR="00E84C57" w:rsidRPr="00D06010">
        <w:rPr>
          <w:rFonts w:hint="cs"/>
          <w:rtl/>
        </w:rPr>
        <w:t>)</w:t>
      </w:r>
      <w:r w:rsidR="00AE4EA8" w:rsidRPr="00D06010">
        <w:rPr>
          <w:rFonts w:hint="cs"/>
          <w:rtl/>
        </w:rPr>
        <w:t xml:space="preserve"> מאפשר לחולי לב להיות מנוטרים 24/7</w:t>
      </w:r>
      <w:r w:rsidR="00001516">
        <w:rPr>
          <w:rFonts w:hint="cs"/>
          <w:rtl/>
        </w:rPr>
        <w:t xml:space="preserve">, </w:t>
      </w:r>
      <w:r w:rsidR="00AE4EA8" w:rsidRPr="00D06010">
        <w:rPr>
          <w:rFonts w:hint="cs"/>
          <w:rtl/>
        </w:rPr>
        <w:t xml:space="preserve">כאשר הם ממשיכים את אורח חייהם בצורה רגילה וללא צורך </w:t>
      </w:r>
      <w:r w:rsidR="00005FE5" w:rsidRPr="00D06010">
        <w:rPr>
          <w:rFonts w:hint="cs"/>
          <w:rtl/>
        </w:rPr>
        <w:t>באשפוז</w:t>
      </w:r>
      <w:r w:rsidR="00E84C57" w:rsidRPr="00D06010">
        <w:rPr>
          <w:rFonts w:hint="cs"/>
          <w:rtl/>
        </w:rPr>
        <w:t xml:space="preserve"> ואף ביקור במרפאות</w:t>
      </w:r>
      <w:r w:rsidR="00AE4EA8" w:rsidRPr="00D06010">
        <w:rPr>
          <w:rFonts w:hint="cs"/>
          <w:rtl/>
        </w:rPr>
        <w:t xml:space="preserve">. השתלת משאבות אינסולין זעירות המבוקרות ע"י </w:t>
      </w:r>
      <w:r w:rsidR="00E84C57" w:rsidRPr="00D06010">
        <w:rPr>
          <w:rFonts w:hint="cs"/>
          <w:rtl/>
        </w:rPr>
        <w:t xml:space="preserve">מיקרו </w:t>
      </w:r>
      <w:r w:rsidR="00AE4EA8" w:rsidRPr="00D06010">
        <w:rPr>
          <w:rFonts w:hint="cs"/>
          <w:rtl/>
        </w:rPr>
        <w:t xml:space="preserve">בקר </w:t>
      </w:r>
      <w:r w:rsidR="000073D4" w:rsidRPr="00D06010">
        <w:rPr>
          <w:rFonts w:hint="cs"/>
          <w:rtl/>
        </w:rPr>
        <w:t>מאפשרות</w:t>
      </w:r>
      <w:r w:rsidR="00AE4EA8" w:rsidRPr="00D06010">
        <w:rPr>
          <w:rFonts w:hint="cs"/>
          <w:rtl/>
        </w:rPr>
        <w:t xml:space="preserve"> </w:t>
      </w:r>
      <w:r w:rsidR="000073D4" w:rsidRPr="00D06010">
        <w:rPr>
          <w:rFonts w:hint="cs"/>
          <w:rtl/>
        </w:rPr>
        <w:t>ל</w:t>
      </w:r>
      <w:r w:rsidR="00AE4EA8" w:rsidRPr="00D06010">
        <w:rPr>
          <w:rFonts w:hint="cs"/>
          <w:rtl/>
        </w:rPr>
        <w:t>חולי סכרת לקבל מינון מדויק של אינסולין</w:t>
      </w:r>
      <w:r w:rsidR="00001516">
        <w:rPr>
          <w:rFonts w:hint="cs"/>
          <w:rtl/>
        </w:rPr>
        <w:t>,</w:t>
      </w:r>
      <w:r w:rsidR="00AE4EA8" w:rsidRPr="00D06010">
        <w:rPr>
          <w:rFonts w:hint="cs"/>
          <w:rtl/>
        </w:rPr>
        <w:t xml:space="preserve"> </w:t>
      </w:r>
      <w:r w:rsidR="000073D4" w:rsidRPr="00D06010">
        <w:rPr>
          <w:rFonts w:hint="cs"/>
          <w:rtl/>
        </w:rPr>
        <w:t xml:space="preserve">כאשר תוצאות </w:t>
      </w:r>
      <w:r w:rsidR="00001516">
        <w:rPr>
          <w:rFonts w:hint="cs"/>
          <w:rtl/>
        </w:rPr>
        <w:t>ה</w:t>
      </w:r>
      <w:r w:rsidR="000073D4" w:rsidRPr="00D06010">
        <w:rPr>
          <w:rFonts w:hint="cs"/>
          <w:rtl/>
        </w:rPr>
        <w:t>תהליך במלואו מנותר</w:t>
      </w:r>
      <w:r w:rsidR="00005FE5" w:rsidRPr="00D06010">
        <w:rPr>
          <w:rFonts w:hint="cs"/>
          <w:rtl/>
        </w:rPr>
        <w:t>ות</w:t>
      </w:r>
      <w:r w:rsidR="000073D4" w:rsidRPr="00D06010">
        <w:rPr>
          <w:rFonts w:hint="cs"/>
          <w:rtl/>
        </w:rPr>
        <w:t xml:space="preserve"> מרחוק ע"י רופא. </w:t>
      </w:r>
      <w:r w:rsidR="00E84C57" w:rsidRPr="00D06010">
        <w:rPr>
          <w:rFonts w:hint="cs"/>
          <w:rtl/>
        </w:rPr>
        <w:t>שרותי אבחון המתבססים ע</w:t>
      </w:r>
      <w:r w:rsidR="00001516" w:rsidRPr="00D06010">
        <w:rPr>
          <w:rFonts w:hint="cs"/>
          <w:rtl/>
        </w:rPr>
        <w:t>ל מצלמה או על מכשור דגימה מרוחק</w:t>
      </w:r>
      <w:r w:rsidR="00001516">
        <w:rPr>
          <w:rFonts w:hint="cs"/>
          <w:rtl/>
        </w:rPr>
        <w:t xml:space="preserve">, </w:t>
      </w:r>
      <w:r w:rsidR="00E84C57" w:rsidRPr="00D06010">
        <w:rPr>
          <w:rFonts w:hint="cs"/>
          <w:rtl/>
        </w:rPr>
        <w:t xml:space="preserve">מאפשרות קבלת אבחון </w:t>
      </w:r>
      <w:r w:rsidR="00B85B6D" w:rsidRPr="00D06010">
        <w:rPr>
          <w:rFonts w:hint="cs"/>
          <w:rtl/>
        </w:rPr>
        <w:t>בכל שעות היום ו</w:t>
      </w:r>
      <w:r w:rsidR="00E84C57" w:rsidRPr="00D06010">
        <w:rPr>
          <w:rFonts w:hint="cs"/>
          <w:rtl/>
        </w:rPr>
        <w:t>הלילה</w:t>
      </w:r>
      <w:r w:rsidR="00B85B6D" w:rsidRPr="00D06010">
        <w:rPr>
          <w:rFonts w:hint="cs"/>
          <w:rtl/>
        </w:rPr>
        <w:t xml:space="preserve"> ללא יציאה מהבית</w:t>
      </w:r>
      <w:r w:rsidR="00001516">
        <w:rPr>
          <w:rFonts w:hint="cs"/>
          <w:rtl/>
        </w:rPr>
        <w:t>.</w:t>
      </w:r>
      <w:r w:rsidR="00E84C57" w:rsidRPr="00D06010">
        <w:rPr>
          <w:rFonts w:hint="cs"/>
          <w:rtl/>
        </w:rPr>
        <w:t xml:space="preserve"> </w:t>
      </w:r>
      <w:r w:rsidR="00005FE5" w:rsidRPr="00D06010">
        <w:rPr>
          <w:rFonts w:hint="cs"/>
          <w:rtl/>
        </w:rPr>
        <w:t xml:space="preserve">טכנולוגיות לבישות אחרות מצילות חיים יום יום ע"י אוטומציה של קריאה לעזרה רפואית </w:t>
      </w:r>
      <w:r w:rsidR="00DD4287">
        <w:rPr>
          <w:rFonts w:hint="cs"/>
          <w:rtl/>
        </w:rPr>
        <w:t>כאשר מערכת חכמה מזהה</w:t>
      </w:r>
      <w:r w:rsidR="00005FE5" w:rsidRPr="00D06010">
        <w:rPr>
          <w:rFonts w:hint="cs"/>
          <w:rtl/>
        </w:rPr>
        <w:t xml:space="preserve"> נפילה או </w:t>
      </w:r>
      <w:r w:rsidR="00001516">
        <w:rPr>
          <w:rFonts w:hint="cs"/>
          <w:rtl/>
        </w:rPr>
        <w:t>ב</w:t>
      </w:r>
      <w:r w:rsidR="00005FE5" w:rsidRPr="00D06010">
        <w:rPr>
          <w:rFonts w:hint="cs"/>
          <w:rtl/>
        </w:rPr>
        <w:t>מקר</w:t>
      </w:r>
      <w:r w:rsidR="00001516">
        <w:rPr>
          <w:rFonts w:hint="cs"/>
          <w:rtl/>
        </w:rPr>
        <w:t xml:space="preserve">י </w:t>
      </w:r>
      <w:r w:rsidR="00005FE5" w:rsidRPr="00D06010">
        <w:rPr>
          <w:rFonts w:hint="cs"/>
          <w:rtl/>
        </w:rPr>
        <w:t>חרום אחר</w:t>
      </w:r>
      <w:r w:rsidR="00001516">
        <w:rPr>
          <w:rFonts w:hint="cs"/>
          <w:rtl/>
        </w:rPr>
        <w:t>ים.</w:t>
      </w:r>
      <w:r w:rsidR="00005FE5" w:rsidRPr="00D06010">
        <w:rPr>
          <w:rFonts w:hint="cs"/>
          <w:rtl/>
        </w:rPr>
        <w:t xml:space="preserve"> </w:t>
      </w:r>
    </w:p>
    <w:p w14:paraId="60A54210" w14:textId="4EA596FF" w:rsidR="00005FE5" w:rsidRPr="0067552E" w:rsidRDefault="002B390A" w:rsidP="00313A1C">
      <w:pPr>
        <w:rPr>
          <w:rtl/>
        </w:rPr>
      </w:pPr>
      <w:r w:rsidRPr="0067552E">
        <w:rPr>
          <w:rFonts w:hint="eastAsia"/>
          <w:rtl/>
        </w:rPr>
        <w:t>מכלול</w:t>
      </w:r>
      <w:r w:rsidRPr="0067552E">
        <w:rPr>
          <w:rtl/>
        </w:rPr>
        <w:t xml:space="preserve"> </w:t>
      </w:r>
      <w:r w:rsidR="00005FE5" w:rsidRPr="0067552E">
        <w:rPr>
          <w:rFonts w:hint="eastAsia"/>
          <w:rtl/>
        </w:rPr>
        <w:t>הטכנולוגיות</w:t>
      </w:r>
      <w:r w:rsidR="00005FE5" w:rsidRPr="0067552E">
        <w:rPr>
          <w:rtl/>
        </w:rPr>
        <w:t xml:space="preserve"> </w:t>
      </w:r>
      <w:r w:rsidRPr="0067552E">
        <w:rPr>
          <w:rFonts w:hint="eastAsia"/>
          <w:rtl/>
        </w:rPr>
        <w:t>הללו</w:t>
      </w:r>
      <w:r w:rsidRPr="0067552E">
        <w:rPr>
          <w:rtl/>
        </w:rPr>
        <w:t xml:space="preserve"> מביא </w:t>
      </w:r>
      <w:r w:rsidR="00005FE5" w:rsidRPr="0067552E">
        <w:rPr>
          <w:rtl/>
        </w:rPr>
        <w:t xml:space="preserve"> לשינוי ברפואה ובמוד</w:t>
      </w:r>
      <w:r w:rsidR="00AD6573" w:rsidRPr="0067552E">
        <w:rPr>
          <w:rFonts w:hint="eastAsia"/>
          <w:rtl/>
        </w:rPr>
        <w:t>ל</w:t>
      </w:r>
      <w:r w:rsidR="00005FE5" w:rsidRPr="0067552E">
        <w:rPr>
          <w:rtl/>
        </w:rPr>
        <w:t xml:space="preserve"> הטיפולי </w:t>
      </w:r>
      <w:r w:rsidR="00001516" w:rsidRPr="0067552E">
        <w:rPr>
          <w:rFonts w:hint="eastAsia"/>
          <w:rtl/>
        </w:rPr>
        <w:t>בהפיכתו</w:t>
      </w:r>
      <w:r w:rsidR="00005FE5" w:rsidRPr="0067552E">
        <w:rPr>
          <w:rtl/>
        </w:rPr>
        <w:t xml:space="preserve"> לאינטגרטיבי, רציף, </w:t>
      </w:r>
      <w:r w:rsidR="00001516" w:rsidRPr="0067552E">
        <w:rPr>
          <w:rFonts w:hint="eastAsia"/>
          <w:rtl/>
        </w:rPr>
        <w:t>נגיש</w:t>
      </w:r>
      <w:r w:rsidR="00001516" w:rsidRPr="0067552E">
        <w:rPr>
          <w:rtl/>
        </w:rPr>
        <w:t xml:space="preserve"> </w:t>
      </w:r>
      <w:r w:rsidR="00005FE5" w:rsidRPr="0067552E">
        <w:rPr>
          <w:rtl/>
        </w:rPr>
        <w:t>בבית</w:t>
      </w:r>
      <w:r w:rsidR="00001516" w:rsidRPr="0067552E">
        <w:rPr>
          <w:rtl/>
        </w:rPr>
        <w:t xml:space="preserve"> או </w:t>
      </w:r>
      <w:r w:rsidR="00005FE5" w:rsidRPr="0067552E">
        <w:rPr>
          <w:rtl/>
        </w:rPr>
        <w:t>בכל מקום</w:t>
      </w:r>
      <w:r w:rsidR="00001516" w:rsidRPr="0067552E">
        <w:rPr>
          <w:rtl/>
        </w:rPr>
        <w:t xml:space="preserve"> אחר</w:t>
      </w:r>
      <w:r w:rsidR="00005FE5" w:rsidRPr="0067552E">
        <w:rPr>
          <w:rtl/>
        </w:rPr>
        <w:t xml:space="preserve"> </w:t>
      </w:r>
      <w:r w:rsidRPr="0067552E">
        <w:rPr>
          <w:rFonts w:hint="eastAsia"/>
          <w:rtl/>
        </w:rPr>
        <w:t>ומציב</w:t>
      </w:r>
      <w:r w:rsidRPr="0067552E">
        <w:rPr>
          <w:rtl/>
        </w:rPr>
        <w:t xml:space="preserve"> </w:t>
      </w:r>
      <w:r w:rsidR="00005FE5" w:rsidRPr="0067552E">
        <w:rPr>
          <w:rFonts w:hint="eastAsia"/>
          <w:rtl/>
        </w:rPr>
        <w:t>את</w:t>
      </w:r>
      <w:r w:rsidR="00005FE5" w:rsidRPr="0067552E">
        <w:rPr>
          <w:rtl/>
        </w:rPr>
        <w:t xml:space="preserve"> המטופל </w:t>
      </w:r>
      <w:r w:rsidR="00001516" w:rsidRPr="0067552E">
        <w:rPr>
          <w:rFonts w:hint="eastAsia"/>
          <w:rtl/>
        </w:rPr>
        <w:t>ואורח</w:t>
      </w:r>
      <w:r w:rsidR="00E84C57" w:rsidRPr="0067552E">
        <w:rPr>
          <w:rtl/>
        </w:rPr>
        <w:t xml:space="preserve"> חייו </w:t>
      </w:r>
      <w:r w:rsidR="00005FE5" w:rsidRPr="0067552E">
        <w:rPr>
          <w:rFonts w:hint="eastAsia"/>
          <w:rtl/>
        </w:rPr>
        <w:t>במרכז</w:t>
      </w:r>
      <w:r w:rsidR="00005FE5" w:rsidRPr="0067552E">
        <w:rPr>
          <w:rtl/>
        </w:rPr>
        <w:t>.</w:t>
      </w:r>
    </w:p>
    <w:p w14:paraId="3EE449B0" w14:textId="067F805F" w:rsidR="00AD6573" w:rsidRPr="0067552E" w:rsidRDefault="002B390A" w:rsidP="005212DB">
      <w:pPr>
        <w:rPr>
          <w:rtl/>
        </w:rPr>
      </w:pPr>
      <w:r w:rsidRPr="0067552E">
        <w:rPr>
          <w:rtl/>
        </w:rPr>
        <w:t xml:space="preserve">  </w:t>
      </w:r>
      <w:r w:rsidR="00FC0D08" w:rsidRPr="0067552E">
        <w:rPr>
          <w:rFonts w:hint="eastAsia"/>
          <w:rtl/>
        </w:rPr>
        <w:t>הטכנולוגיות</w:t>
      </w:r>
      <w:r w:rsidR="00FC0D08" w:rsidRPr="0067552E">
        <w:rPr>
          <w:rtl/>
        </w:rPr>
        <w:t xml:space="preserve"> הנ"ל מסתמכות </w:t>
      </w:r>
      <w:r w:rsidRPr="0067552E">
        <w:rPr>
          <w:rtl/>
        </w:rPr>
        <w:t xml:space="preserve">  </w:t>
      </w:r>
      <w:r w:rsidR="00FC0D08" w:rsidRPr="0067552E">
        <w:rPr>
          <w:rFonts w:hint="eastAsia"/>
          <w:rtl/>
        </w:rPr>
        <w:t>על</w:t>
      </w:r>
      <w:r w:rsidR="00FC0D08" w:rsidRPr="0067552E">
        <w:rPr>
          <w:rtl/>
        </w:rPr>
        <w:t xml:space="preserve"> </w:t>
      </w:r>
      <w:r w:rsidRPr="0067552E">
        <w:rPr>
          <w:rFonts w:hint="eastAsia"/>
          <w:rtl/>
        </w:rPr>
        <w:t>חיישנים</w:t>
      </w:r>
      <w:r w:rsidR="00B85B6D" w:rsidRPr="0067552E">
        <w:rPr>
          <w:rtl/>
        </w:rPr>
        <w:t>,</w:t>
      </w:r>
      <w:r w:rsidR="00FC0D08" w:rsidRPr="0067552E">
        <w:rPr>
          <w:rtl/>
        </w:rPr>
        <w:t xml:space="preserve"> מזעור המחשוב </w:t>
      </w:r>
      <w:r w:rsidR="00B85B6D" w:rsidRPr="0067552E">
        <w:rPr>
          <w:rFonts w:hint="eastAsia"/>
          <w:rtl/>
        </w:rPr>
        <w:t>ו</w:t>
      </w:r>
      <w:r w:rsidR="00FC0D08" w:rsidRPr="0067552E">
        <w:rPr>
          <w:rFonts w:hint="eastAsia"/>
          <w:rtl/>
        </w:rPr>
        <w:t>על</w:t>
      </w:r>
      <w:r w:rsidR="00FC0D08" w:rsidRPr="0067552E">
        <w:rPr>
          <w:rtl/>
        </w:rPr>
        <w:t xml:space="preserve"> </w:t>
      </w:r>
      <w:r w:rsidR="00FC0D08" w:rsidRPr="0067552E">
        <w:rPr>
          <w:rFonts w:hint="eastAsia"/>
          <w:rtl/>
        </w:rPr>
        <w:t>קישוריות</w:t>
      </w:r>
      <w:r w:rsidR="00FC0D08" w:rsidRPr="0067552E">
        <w:rPr>
          <w:rtl/>
        </w:rPr>
        <w:t xml:space="preserve"> </w:t>
      </w:r>
      <w:r w:rsidR="00FC0D08" w:rsidRPr="0067552E">
        <w:rPr>
          <w:rFonts w:hint="eastAsia"/>
          <w:rtl/>
        </w:rPr>
        <w:t>רציפה</w:t>
      </w:r>
      <w:r w:rsidR="00FC0D08" w:rsidRPr="0067552E">
        <w:rPr>
          <w:rtl/>
        </w:rPr>
        <w:t xml:space="preserve"> </w:t>
      </w:r>
      <w:r w:rsidR="00FC0D08" w:rsidRPr="0067552E">
        <w:rPr>
          <w:rFonts w:hint="eastAsia"/>
          <w:rtl/>
        </w:rPr>
        <w:t>או</w:t>
      </w:r>
      <w:r w:rsidR="00FC0D08" w:rsidRPr="0067552E">
        <w:rPr>
          <w:rtl/>
        </w:rPr>
        <w:t xml:space="preserve"> </w:t>
      </w:r>
      <w:r w:rsidR="00FC0D08" w:rsidRPr="0067552E">
        <w:rPr>
          <w:rFonts w:hint="eastAsia"/>
          <w:rtl/>
        </w:rPr>
        <w:t>מתוזמנת</w:t>
      </w:r>
      <w:r w:rsidR="00001516" w:rsidRPr="0067552E">
        <w:rPr>
          <w:rtl/>
        </w:rPr>
        <w:t>,</w:t>
      </w:r>
      <w:r w:rsidR="00FC0D08" w:rsidRPr="0067552E">
        <w:rPr>
          <w:rtl/>
        </w:rPr>
        <w:t xml:space="preserve"> </w:t>
      </w:r>
      <w:r w:rsidR="00001516" w:rsidRPr="0067552E">
        <w:rPr>
          <w:rtl/>
        </w:rPr>
        <w:t xml:space="preserve"> ה</w:t>
      </w:r>
      <w:r w:rsidR="00FC0D08" w:rsidRPr="0067552E">
        <w:rPr>
          <w:rFonts w:hint="eastAsia"/>
          <w:rtl/>
        </w:rPr>
        <w:t>נעשית</w:t>
      </w:r>
      <w:r w:rsidR="00FC0D08" w:rsidRPr="0067552E">
        <w:rPr>
          <w:rtl/>
        </w:rPr>
        <w:t xml:space="preserve"> ברובה </w:t>
      </w:r>
      <w:r w:rsidRPr="0067552E">
        <w:rPr>
          <w:rFonts w:hint="eastAsia"/>
          <w:rtl/>
        </w:rPr>
        <w:t>בתווך</w:t>
      </w:r>
      <w:r w:rsidR="00FC0D08" w:rsidRPr="0067552E">
        <w:rPr>
          <w:rtl/>
        </w:rPr>
        <w:t xml:space="preserve"> האינטרנט</w:t>
      </w:r>
      <w:r w:rsidR="00F82E0F" w:rsidRPr="0067552E">
        <w:rPr>
          <w:rtl/>
        </w:rPr>
        <w:t>,</w:t>
      </w:r>
      <w:r w:rsidR="00FC0D08" w:rsidRPr="0067552E">
        <w:rPr>
          <w:rtl/>
        </w:rPr>
        <w:t xml:space="preserve"> </w:t>
      </w:r>
      <w:r w:rsidR="00F82E0F" w:rsidRPr="0067552E">
        <w:rPr>
          <w:rFonts w:hint="eastAsia"/>
          <w:rtl/>
        </w:rPr>
        <w:t>אשר</w:t>
      </w:r>
      <w:r w:rsidR="00FC0D08" w:rsidRPr="0067552E">
        <w:rPr>
          <w:rtl/>
        </w:rPr>
        <w:t xml:space="preserve"> </w:t>
      </w:r>
      <w:r w:rsidR="00F82E0F" w:rsidRPr="0067552E">
        <w:rPr>
          <w:rFonts w:hint="eastAsia"/>
          <w:rtl/>
        </w:rPr>
        <w:t>פתוח</w:t>
      </w:r>
      <w:r w:rsidR="00F82E0F" w:rsidRPr="0067552E">
        <w:rPr>
          <w:rtl/>
        </w:rPr>
        <w:t xml:space="preserve"> </w:t>
      </w:r>
      <w:r w:rsidR="00F82E0F" w:rsidRPr="0067552E">
        <w:rPr>
          <w:rFonts w:hint="eastAsia"/>
          <w:rtl/>
        </w:rPr>
        <w:t>לכל</w:t>
      </w:r>
      <w:r w:rsidR="00F82E0F" w:rsidRPr="0067552E">
        <w:rPr>
          <w:rtl/>
        </w:rPr>
        <w:t>.</w:t>
      </w:r>
      <w:r w:rsidR="00FC0D08" w:rsidRPr="0067552E">
        <w:rPr>
          <w:rtl/>
        </w:rPr>
        <w:t xml:space="preserve"> בכך</w:t>
      </w:r>
      <w:r w:rsidR="00F82E0F" w:rsidRPr="0067552E">
        <w:rPr>
          <w:rtl/>
        </w:rPr>
        <w:t>,</w:t>
      </w:r>
      <w:r w:rsidR="00FC0D08" w:rsidRPr="0067552E">
        <w:rPr>
          <w:rtl/>
        </w:rPr>
        <w:t xml:space="preserve"> </w:t>
      </w:r>
      <w:r w:rsidR="00F82E0F" w:rsidRPr="0067552E">
        <w:rPr>
          <w:rFonts w:hint="eastAsia"/>
          <w:rtl/>
        </w:rPr>
        <w:t>טכנולוגיות</w:t>
      </w:r>
      <w:r w:rsidR="00F82E0F" w:rsidRPr="0067552E">
        <w:rPr>
          <w:rtl/>
        </w:rPr>
        <w:t xml:space="preserve"> אלו </w:t>
      </w:r>
      <w:r w:rsidR="00FC0D08" w:rsidRPr="0067552E">
        <w:rPr>
          <w:rFonts w:hint="eastAsia"/>
          <w:rtl/>
        </w:rPr>
        <w:t>חשופות</w:t>
      </w:r>
      <w:r w:rsidR="00FC0D08" w:rsidRPr="0067552E">
        <w:rPr>
          <w:rtl/>
        </w:rPr>
        <w:t xml:space="preserve"> </w:t>
      </w:r>
      <w:r w:rsidR="00FC0D08" w:rsidRPr="0067552E">
        <w:rPr>
          <w:rFonts w:hint="eastAsia"/>
          <w:rtl/>
        </w:rPr>
        <w:t>לאיומי</w:t>
      </w:r>
      <w:r w:rsidR="00FC0D08" w:rsidRPr="0067552E">
        <w:rPr>
          <w:rtl/>
        </w:rPr>
        <w:t xml:space="preserve"> </w:t>
      </w:r>
      <w:r w:rsidR="00FC0D08" w:rsidRPr="0067552E">
        <w:rPr>
          <w:rFonts w:hint="eastAsia"/>
          <w:rtl/>
        </w:rPr>
        <w:t>ס</w:t>
      </w:r>
      <w:r w:rsidR="00F82E0F" w:rsidRPr="0067552E">
        <w:rPr>
          <w:rFonts w:hint="eastAsia"/>
          <w:rtl/>
        </w:rPr>
        <w:t>יי</w:t>
      </w:r>
      <w:r w:rsidR="00FC0D08" w:rsidRPr="0067552E">
        <w:rPr>
          <w:rFonts w:hint="eastAsia"/>
          <w:rtl/>
        </w:rPr>
        <w:t>בר</w:t>
      </w:r>
      <w:r w:rsidR="00F82E0F" w:rsidRPr="0067552E">
        <w:rPr>
          <w:rtl/>
        </w:rPr>
        <w:t>,</w:t>
      </w:r>
      <w:r w:rsidR="00FC0D08" w:rsidRPr="0067552E">
        <w:rPr>
          <w:rtl/>
        </w:rPr>
        <w:t xml:space="preserve"> החל מאיום על פרטיות המידע</w:t>
      </w:r>
      <w:r w:rsidR="00B85B6D" w:rsidRPr="0067552E">
        <w:rPr>
          <w:rtl/>
        </w:rPr>
        <w:t xml:space="preserve">, </w:t>
      </w:r>
      <w:r w:rsidR="00B85B6D" w:rsidRPr="0067552E">
        <w:rPr>
          <w:rFonts w:hint="eastAsia"/>
          <w:rtl/>
        </w:rPr>
        <w:t>אמינותו</w:t>
      </w:r>
      <w:r w:rsidR="00FC0D08" w:rsidRPr="0067552E">
        <w:rPr>
          <w:rtl/>
        </w:rPr>
        <w:t xml:space="preserve"> וכלה בהשתלטות על עזרים רפואיים מרחוק</w:t>
      </w:r>
      <w:r w:rsidR="00F82E0F" w:rsidRPr="0067552E">
        <w:rPr>
          <w:rtl/>
        </w:rPr>
        <w:t xml:space="preserve">, </w:t>
      </w:r>
      <w:r w:rsidR="00F82E0F" w:rsidRPr="0067552E">
        <w:rPr>
          <w:rFonts w:hint="eastAsia"/>
          <w:rtl/>
        </w:rPr>
        <w:t>העלול</w:t>
      </w:r>
      <w:r w:rsidR="00F82E0F" w:rsidRPr="0067552E">
        <w:rPr>
          <w:rtl/>
        </w:rPr>
        <w:t xml:space="preserve"> </w:t>
      </w:r>
      <w:r w:rsidR="00F82E0F" w:rsidRPr="0067552E">
        <w:rPr>
          <w:rFonts w:hint="eastAsia"/>
          <w:rtl/>
        </w:rPr>
        <w:t>להביא</w:t>
      </w:r>
      <w:r w:rsidR="00F82E0F" w:rsidRPr="0067552E">
        <w:rPr>
          <w:rtl/>
        </w:rPr>
        <w:t xml:space="preserve"> </w:t>
      </w:r>
      <w:r w:rsidR="00F82E0F" w:rsidRPr="0067552E">
        <w:rPr>
          <w:rFonts w:hint="eastAsia"/>
          <w:rtl/>
        </w:rPr>
        <w:t>ל</w:t>
      </w:r>
      <w:r w:rsidR="00FC0D08" w:rsidRPr="0067552E">
        <w:rPr>
          <w:rFonts w:hint="eastAsia"/>
          <w:rtl/>
        </w:rPr>
        <w:t>סיכון</w:t>
      </w:r>
      <w:r w:rsidR="00FC0D08" w:rsidRPr="0067552E">
        <w:rPr>
          <w:rtl/>
        </w:rPr>
        <w:t xml:space="preserve"> </w:t>
      </w:r>
      <w:r w:rsidR="00FC0D08" w:rsidRPr="0067552E">
        <w:rPr>
          <w:rFonts w:hint="eastAsia"/>
          <w:rtl/>
        </w:rPr>
        <w:t>ושליטה</w:t>
      </w:r>
      <w:r w:rsidR="00FC0D08" w:rsidRPr="0067552E">
        <w:rPr>
          <w:rtl/>
        </w:rPr>
        <w:t xml:space="preserve"> </w:t>
      </w:r>
      <w:r w:rsidR="00FC0D08" w:rsidRPr="0067552E">
        <w:rPr>
          <w:rFonts w:hint="eastAsia"/>
          <w:rtl/>
        </w:rPr>
        <w:t>על</w:t>
      </w:r>
      <w:r w:rsidR="00FC0D08" w:rsidRPr="0067552E">
        <w:rPr>
          <w:rtl/>
        </w:rPr>
        <w:t xml:space="preserve"> </w:t>
      </w:r>
      <w:r w:rsidR="00FC0D08" w:rsidRPr="0067552E">
        <w:rPr>
          <w:rFonts w:hint="eastAsia"/>
          <w:rtl/>
        </w:rPr>
        <w:t>חייהם</w:t>
      </w:r>
      <w:r w:rsidR="00FC0D08" w:rsidRPr="0067552E">
        <w:rPr>
          <w:rtl/>
        </w:rPr>
        <w:t xml:space="preserve"> </w:t>
      </w:r>
      <w:r w:rsidR="00FC0D08" w:rsidRPr="0067552E">
        <w:rPr>
          <w:rFonts w:hint="eastAsia"/>
          <w:rtl/>
        </w:rPr>
        <w:t>של</w:t>
      </w:r>
      <w:r w:rsidR="00FC0D08" w:rsidRPr="0067552E">
        <w:rPr>
          <w:rtl/>
        </w:rPr>
        <w:t xml:space="preserve"> </w:t>
      </w:r>
      <w:r w:rsidR="00FC0D08" w:rsidRPr="0067552E">
        <w:rPr>
          <w:rFonts w:hint="eastAsia"/>
          <w:rtl/>
        </w:rPr>
        <w:t>המשתמשים</w:t>
      </w:r>
      <w:r w:rsidR="00FC0D08" w:rsidRPr="0067552E">
        <w:rPr>
          <w:rtl/>
        </w:rPr>
        <w:t>.</w:t>
      </w:r>
    </w:p>
    <w:p w14:paraId="56EBB1AA" w14:textId="77777777" w:rsidR="00B64932" w:rsidRPr="00D06010" w:rsidRDefault="00B64932" w:rsidP="0067552E">
      <w:pPr>
        <w:rPr>
          <w:sz w:val="22"/>
          <w:szCs w:val="22"/>
          <w:rtl/>
        </w:rPr>
      </w:pPr>
    </w:p>
    <w:p w14:paraId="7AC12871" w14:textId="77777777" w:rsidR="003D5842" w:rsidRDefault="003D5842" w:rsidP="0067552E">
      <w:pPr>
        <w:rPr>
          <w:sz w:val="22"/>
          <w:szCs w:val="22"/>
        </w:rPr>
      </w:pPr>
      <w:r>
        <w:rPr>
          <w:rtl/>
        </w:rPr>
        <w:br w:type="page"/>
      </w:r>
    </w:p>
    <w:p w14:paraId="2AE8B880" w14:textId="21C4175E" w:rsidR="00010998" w:rsidRDefault="00B64932" w:rsidP="0067552E">
      <w:pPr>
        <w:pStyle w:val="2"/>
      </w:pPr>
      <w:bookmarkStart w:id="8" w:name="_Toc85634514"/>
      <w:bookmarkStart w:id="9" w:name="_Toc85713915"/>
      <w:r w:rsidRPr="00D06010">
        <w:rPr>
          <w:rtl/>
        </w:rPr>
        <w:lastRenderedPageBreak/>
        <w:t>מטרת המחקר</w:t>
      </w:r>
      <w:bookmarkEnd w:id="8"/>
      <w:bookmarkEnd w:id="9"/>
    </w:p>
    <w:p w14:paraId="2B0BA099" w14:textId="454BE75D" w:rsidR="00D213B4" w:rsidRDefault="007351BF" w:rsidP="00313A1C">
      <w:pPr>
        <w:rPr>
          <w:rtl/>
        </w:rPr>
      </w:pPr>
      <w:r w:rsidRPr="00D06010">
        <w:rPr>
          <w:rFonts w:hint="cs"/>
          <w:rtl/>
        </w:rPr>
        <w:t xml:space="preserve">עבודת מחקר </w:t>
      </w:r>
      <w:r w:rsidR="00F82E0F">
        <w:rPr>
          <w:rFonts w:hint="cs"/>
          <w:rtl/>
        </w:rPr>
        <w:t xml:space="preserve">זו </w:t>
      </w:r>
      <w:r w:rsidRPr="00D06010">
        <w:rPr>
          <w:rFonts w:hint="cs"/>
          <w:rtl/>
        </w:rPr>
        <w:t xml:space="preserve">נועדה </w:t>
      </w:r>
      <w:r w:rsidR="00F82E0F">
        <w:rPr>
          <w:rFonts w:hint="cs"/>
          <w:rtl/>
        </w:rPr>
        <w:t>לסייע</w:t>
      </w:r>
      <w:r w:rsidRPr="00D06010">
        <w:rPr>
          <w:rFonts w:hint="cs"/>
          <w:rtl/>
        </w:rPr>
        <w:t xml:space="preserve"> לפיתוח </w:t>
      </w:r>
      <w:r w:rsidR="00F82E0F">
        <w:rPr>
          <w:rFonts w:hint="cs"/>
          <w:rtl/>
        </w:rPr>
        <w:t xml:space="preserve">הטכנולוגיות הרפואיות המרוחקות </w:t>
      </w:r>
      <w:r w:rsidR="002B390A">
        <w:rPr>
          <w:rFonts w:hint="cs"/>
          <w:rtl/>
        </w:rPr>
        <w:t>באמצעות בחינת</w:t>
      </w:r>
      <w:r w:rsidRPr="00D06010">
        <w:rPr>
          <w:rFonts w:hint="cs"/>
          <w:rtl/>
        </w:rPr>
        <w:t xml:space="preserve"> "</w:t>
      </w:r>
      <w:r w:rsidRPr="00D06010">
        <w:rPr>
          <w:rtl/>
        </w:rPr>
        <w:t>מודל יהלום למיפוי סיכוני סייבר במכשור רפואי מחובר</w:t>
      </w:r>
      <w:r w:rsidRPr="00D06010">
        <w:rPr>
          <w:rFonts w:hint="cs"/>
          <w:rtl/>
        </w:rPr>
        <w:t>"</w:t>
      </w:r>
      <w:r w:rsidR="00F82E0F">
        <w:rPr>
          <w:rFonts w:hint="cs"/>
          <w:rtl/>
        </w:rPr>
        <w:t xml:space="preserve">. </w:t>
      </w:r>
      <w:r w:rsidR="00B84844" w:rsidRPr="00B84844">
        <w:rPr>
          <w:rtl/>
        </w:rPr>
        <w:t>המודל מציג 4 תהליכים פונקציונליים עיקריים, המורכבים מנקודות השפעה שונות, התהליכים מתקיימים במקביל זה לזה ואינם בהכרח תלויים זה בזה.</w:t>
      </w:r>
      <w:r w:rsidR="00D213B4">
        <w:rPr>
          <w:rFonts w:hint="cs"/>
          <w:rtl/>
        </w:rPr>
        <w:t xml:space="preserve"> </w:t>
      </w:r>
      <w:r w:rsidR="00B84844">
        <w:rPr>
          <w:rFonts w:hint="cs"/>
          <w:rtl/>
        </w:rPr>
        <w:t>ה</w:t>
      </w:r>
      <w:r w:rsidR="00B84844" w:rsidRPr="00B84844">
        <w:rPr>
          <w:rtl/>
        </w:rPr>
        <w:t xml:space="preserve">מודל </w:t>
      </w:r>
      <w:r w:rsidR="00B84844">
        <w:rPr>
          <w:rFonts w:hint="cs"/>
          <w:rtl/>
        </w:rPr>
        <w:t xml:space="preserve">מראה </w:t>
      </w:r>
      <w:r w:rsidR="00B84844" w:rsidRPr="00B84844">
        <w:rPr>
          <w:rtl/>
        </w:rPr>
        <w:t>תלות בין נקודות ההשפעה השונות ו</w:t>
      </w:r>
      <w:r w:rsidR="00B84844">
        <w:rPr>
          <w:rFonts w:hint="cs"/>
          <w:rtl/>
        </w:rPr>
        <w:t xml:space="preserve">ממפה </w:t>
      </w:r>
      <w:r w:rsidR="00B84844" w:rsidRPr="00B84844">
        <w:rPr>
          <w:rtl/>
        </w:rPr>
        <w:t>את סיכוני הסייבר העולים מתלות זו.</w:t>
      </w:r>
      <w:r w:rsidRPr="00D06010">
        <w:rPr>
          <w:rFonts w:hint="cs"/>
          <w:rtl/>
        </w:rPr>
        <w:t xml:space="preserve"> </w:t>
      </w:r>
    </w:p>
    <w:p w14:paraId="781CDF40" w14:textId="305B9FB6" w:rsidR="008166BB" w:rsidRPr="000C7569" w:rsidRDefault="007351BF" w:rsidP="005212DB">
      <w:pPr>
        <w:rPr>
          <w:rtl/>
        </w:rPr>
      </w:pPr>
      <w:r w:rsidRPr="000C7569">
        <w:rPr>
          <w:rtl/>
        </w:rPr>
        <w:t xml:space="preserve">סיכון </w:t>
      </w:r>
      <w:r w:rsidR="007F4D15" w:rsidRPr="000C7569">
        <w:rPr>
          <w:rFonts w:hint="cs"/>
          <w:rtl/>
        </w:rPr>
        <w:t>סייבר</w:t>
      </w:r>
      <w:r w:rsidR="00B84844" w:rsidRPr="000C7569">
        <w:rPr>
          <w:rFonts w:hint="cs"/>
          <w:rtl/>
        </w:rPr>
        <w:t>,</w:t>
      </w:r>
      <w:r w:rsidRPr="000C7569">
        <w:rPr>
          <w:rtl/>
        </w:rPr>
        <w:t xml:space="preserve"> על פי מודל </w:t>
      </w:r>
      <w:r w:rsidRPr="000C7569">
        <w:t>CIA</w:t>
      </w:r>
      <w:r w:rsidRPr="000C7569">
        <w:rPr>
          <w:rtl/>
        </w:rPr>
        <w:t xml:space="preserve"> </w:t>
      </w:r>
      <w:r w:rsidR="00B84844" w:rsidRPr="000C7569">
        <w:rPr>
          <w:rFonts w:hint="cs"/>
          <w:rtl/>
        </w:rPr>
        <w:t xml:space="preserve">כולל: </w:t>
      </w:r>
      <w:r w:rsidRPr="000C7569">
        <w:rPr>
          <w:rtl/>
        </w:rPr>
        <w:t>פגיעה בסודיות, אמינות</w:t>
      </w:r>
      <w:r w:rsidR="00D213B4" w:rsidRPr="000C7569">
        <w:rPr>
          <w:rFonts w:hint="cs"/>
          <w:rtl/>
        </w:rPr>
        <w:t xml:space="preserve"> ו</w:t>
      </w:r>
      <w:r w:rsidRPr="000C7569">
        <w:rPr>
          <w:rtl/>
        </w:rPr>
        <w:t>שלמות מידע</w:t>
      </w:r>
      <w:r w:rsidR="00D213B4" w:rsidRPr="000C7569">
        <w:rPr>
          <w:rFonts w:hint="cs"/>
          <w:rtl/>
        </w:rPr>
        <w:t>,</w:t>
      </w:r>
      <w:r w:rsidRPr="000C7569">
        <w:rPr>
          <w:rtl/>
        </w:rPr>
        <w:t xml:space="preserve"> </w:t>
      </w:r>
      <w:r w:rsidR="00D213B4" w:rsidRPr="000C7569">
        <w:rPr>
          <w:rFonts w:hint="cs"/>
          <w:rtl/>
        </w:rPr>
        <w:t>ו</w:t>
      </w:r>
      <w:r w:rsidRPr="000C7569">
        <w:rPr>
          <w:rtl/>
        </w:rPr>
        <w:t>תפקוד המכשיר.</w:t>
      </w:r>
      <w:r w:rsidR="00B84844" w:rsidRPr="000C7569">
        <w:rPr>
          <w:rFonts w:hint="cs"/>
          <w:rtl/>
        </w:rPr>
        <w:t xml:space="preserve"> </w:t>
      </w:r>
      <w:r w:rsidR="008166BB" w:rsidRPr="000C7569">
        <w:rPr>
          <w:rFonts w:hint="cs"/>
          <w:rtl/>
        </w:rPr>
        <w:t xml:space="preserve">מודל זה פותח ע"י </w:t>
      </w:r>
      <w:r w:rsidR="008166BB" w:rsidRPr="000C7569">
        <w:rPr>
          <w:rtl/>
        </w:rPr>
        <w:t>מערך הסייבר הלאומי</w:t>
      </w:r>
      <w:r w:rsidR="002B390A" w:rsidRPr="000C7569">
        <w:rPr>
          <w:rFonts w:hint="cs"/>
          <w:rtl/>
        </w:rPr>
        <w:t>, ולכך נוסיף גם את רכיבי הזמינות והשרידות</w:t>
      </w:r>
    </w:p>
    <w:p w14:paraId="06AD9A02" w14:textId="77777777" w:rsidR="00B64932" w:rsidRPr="00D06010" w:rsidRDefault="00B64932" w:rsidP="0067552E">
      <w:pPr>
        <w:rPr>
          <w:sz w:val="22"/>
          <w:szCs w:val="22"/>
          <w:rtl/>
        </w:rPr>
      </w:pPr>
    </w:p>
    <w:p w14:paraId="0F5DC16F" w14:textId="77777777" w:rsidR="00626A6C" w:rsidRDefault="00B64932" w:rsidP="0067552E">
      <w:pPr>
        <w:pStyle w:val="2"/>
        <w:rPr>
          <w:rtl/>
        </w:rPr>
      </w:pPr>
      <w:bookmarkStart w:id="10" w:name="_Toc85634515"/>
      <w:bookmarkStart w:id="11" w:name="_Toc85713916"/>
      <w:r w:rsidRPr="00D06010">
        <w:rPr>
          <w:rtl/>
        </w:rPr>
        <w:t>שאל</w:t>
      </w:r>
      <w:r w:rsidRPr="00D06010">
        <w:rPr>
          <w:rFonts w:hint="cs"/>
          <w:rtl/>
        </w:rPr>
        <w:t>ו</w:t>
      </w:r>
      <w:r w:rsidRPr="00D06010">
        <w:rPr>
          <w:rtl/>
        </w:rPr>
        <w:t>ת המחקר</w:t>
      </w:r>
      <w:bookmarkEnd w:id="10"/>
      <w:bookmarkEnd w:id="11"/>
    </w:p>
    <w:p w14:paraId="4CF9E6AA" w14:textId="6BB8B726" w:rsidR="00B64932" w:rsidRPr="00172F82" w:rsidRDefault="00B64932" w:rsidP="008C36E3">
      <w:pPr>
        <w:pStyle w:val="3"/>
        <w:rPr>
          <w:rtl/>
        </w:rPr>
      </w:pPr>
      <w:r w:rsidRPr="00172F82">
        <w:rPr>
          <w:rFonts w:hint="eastAsia"/>
          <w:rtl/>
        </w:rPr>
        <w:t>שאלות</w:t>
      </w:r>
      <w:r w:rsidRPr="00172F82">
        <w:rPr>
          <w:rtl/>
        </w:rPr>
        <w:t xml:space="preserve"> המחקר </w:t>
      </w:r>
      <w:r w:rsidR="00B85B6D" w:rsidRPr="00172F82">
        <w:rPr>
          <w:rFonts w:hint="eastAsia"/>
          <w:rtl/>
        </w:rPr>
        <w:t>שננסה</w:t>
      </w:r>
      <w:r w:rsidRPr="00172F82">
        <w:rPr>
          <w:rtl/>
        </w:rPr>
        <w:t xml:space="preserve"> לענות עליהם ה</w:t>
      </w:r>
      <w:r w:rsidR="00B85B6D" w:rsidRPr="00172F82">
        <w:rPr>
          <w:rFonts w:hint="eastAsia"/>
          <w:rtl/>
        </w:rPr>
        <w:t>ן</w:t>
      </w:r>
      <w:r w:rsidR="00B85B6D" w:rsidRPr="00172F82">
        <w:rPr>
          <w:rtl/>
        </w:rPr>
        <w:t>:</w:t>
      </w:r>
      <w:r w:rsidR="00B85B6D" w:rsidRPr="00172F82">
        <w:rPr>
          <w:rtl/>
        </w:rPr>
        <w:br/>
      </w:r>
      <w:r w:rsidR="00D213B4" w:rsidRPr="00172F82">
        <w:rPr>
          <w:rtl/>
        </w:rPr>
        <w:t xml:space="preserve">1. האם </w:t>
      </w:r>
      <w:r w:rsidRPr="00172F82">
        <w:rPr>
          <w:rFonts w:hint="eastAsia"/>
          <w:rtl/>
        </w:rPr>
        <w:t>קיימים</w:t>
      </w:r>
      <w:r w:rsidRPr="00172F82">
        <w:rPr>
          <w:rtl/>
        </w:rPr>
        <w:t xml:space="preserve"> </w:t>
      </w:r>
      <w:r w:rsidRPr="00172F82">
        <w:rPr>
          <w:rFonts w:hint="eastAsia"/>
          <w:rtl/>
        </w:rPr>
        <w:t>סיכוני</w:t>
      </w:r>
      <w:r w:rsidRPr="00172F82">
        <w:rPr>
          <w:rtl/>
        </w:rPr>
        <w:t xml:space="preserve"> </w:t>
      </w:r>
      <w:r w:rsidRPr="00172F82">
        <w:rPr>
          <w:rFonts w:hint="eastAsia"/>
          <w:rtl/>
        </w:rPr>
        <w:t>ס</w:t>
      </w:r>
      <w:r w:rsidR="00D213B4" w:rsidRPr="00172F82">
        <w:rPr>
          <w:rFonts w:hint="eastAsia"/>
          <w:rtl/>
        </w:rPr>
        <w:t>יי</w:t>
      </w:r>
      <w:r w:rsidRPr="00172F82">
        <w:rPr>
          <w:rFonts w:hint="eastAsia"/>
          <w:rtl/>
        </w:rPr>
        <w:t>בר</w:t>
      </w:r>
      <w:r w:rsidRPr="00172F82">
        <w:rPr>
          <w:rtl/>
        </w:rPr>
        <w:t xml:space="preserve"> שלא </w:t>
      </w:r>
      <w:r w:rsidR="00B85B6D" w:rsidRPr="00172F82">
        <w:rPr>
          <w:rFonts w:hint="eastAsia"/>
          <w:rtl/>
        </w:rPr>
        <w:t>מופו</w:t>
      </w:r>
      <w:r w:rsidR="00B85B6D" w:rsidRPr="00172F82">
        <w:rPr>
          <w:rtl/>
        </w:rPr>
        <w:t xml:space="preserve"> </w:t>
      </w:r>
      <w:r w:rsidRPr="00172F82">
        <w:rPr>
          <w:rFonts w:hint="eastAsia"/>
          <w:rtl/>
        </w:rPr>
        <w:t>ע</w:t>
      </w:r>
      <w:r w:rsidRPr="00172F82">
        <w:rPr>
          <w:rtl/>
        </w:rPr>
        <w:t xml:space="preserve">"י </w:t>
      </w:r>
      <w:r w:rsidR="00D213B4" w:rsidRPr="00172F82">
        <w:rPr>
          <w:rtl/>
        </w:rPr>
        <w:t>"</w:t>
      </w:r>
      <w:r w:rsidRPr="00172F82">
        <w:rPr>
          <w:rFonts w:hint="eastAsia"/>
          <w:rtl/>
        </w:rPr>
        <w:t>מודל</w:t>
      </w:r>
      <w:r w:rsidR="00D213B4" w:rsidRPr="00172F82">
        <w:rPr>
          <w:rtl/>
        </w:rPr>
        <w:t xml:space="preserve"> היהלום"?</w:t>
      </w:r>
      <w:r w:rsidR="00B85B6D" w:rsidRPr="00172F82">
        <w:rPr>
          <w:rtl/>
        </w:rPr>
        <w:br/>
      </w:r>
      <w:r w:rsidR="00D213B4" w:rsidRPr="00172F82">
        <w:rPr>
          <w:rtl/>
        </w:rPr>
        <w:t xml:space="preserve">2. </w:t>
      </w:r>
      <w:r w:rsidR="00D213B4" w:rsidRPr="00172F82">
        <w:rPr>
          <w:rFonts w:hint="eastAsia"/>
          <w:rtl/>
        </w:rPr>
        <w:t>מה</w:t>
      </w:r>
      <w:r w:rsidRPr="00172F82">
        <w:rPr>
          <w:rtl/>
        </w:rPr>
        <w:t xml:space="preserve"> רמת הח</w:t>
      </w:r>
      <w:r w:rsidR="00B85B6D" w:rsidRPr="00172F82">
        <w:rPr>
          <w:rFonts w:hint="eastAsia"/>
          <w:rtl/>
        </w:rPr>
        <w:t>ש</w:t>
      </w:r>
      <w:r w:rsidRPr="00172F82">
        <w:rPr>
          <w:rFonts w:hint="eastAsia"/>
          <w:rtl/>
        </w:rPr>
        <w:t>יפה</w:t>
      </w:r>
      <w:r w:rsidRPr="00172F82">
        <w:rPr>
          <w:rtl/>
        </w:rPr>
        <w:t xml:space="preserve"> </w:t>
      </w:r>
      <w:r w:rsidR="00313A1C">
        <w:rPr>
          <w:rFonts w:hint="cs"/>
          <w:rtl/>
        </w:rPr>
        <w:t>ש</w:t>
      </w:r>
      <w:r w:rsidR="002B390A" w:rsidRPr="00172F82">
        <w:rPr>
          <w:rFonts w:hint="eastAsia"/>
          <w:rtl/>
        </w:rPr>
        <w:t>ל</w:t>
      </w:r>
      <w:r w:rsidR="00313A1C">
        <w:rPr>
          <w:rFonts w:hint="cs"/>
          <w:rtl/>
        </w:rPr>
        <w:t xml:space="preserve"> </w:t>
      </w:r>
      <w:r w:rsidR="002B390A" w:rsidRPr="00172F82">
        <w:rPr>
          <w:rFonts w:hint="eastAsia"/>
          <w:rtl/>
        </w:rPr>
        <w:t>מכשור</w:t>
      </w:r>
      <w:r w:rsidR="002B390A" w:rsidRPr="00172F82">
        <w:rPr>
          <w:rtl/>
        </w:rPr>
        <w:t xml:space="preserve"> </w:t>
      </w:r>
      <w:r w:rsidR="002B390A" w:rsidRPr="00172F82">
        <w:rPr>
          <w:rFonts w:hint="eastAsia"/>
          <w:rtl/>
        </w:rPr>
        <w:t>הרפואי</w:t>
      </w:r>
      <w:r w:rsidR="002B390A" w:rsidRPr="00172F82">
        <w:rPr>
          <w:rtl/>
        </w:rPr>
        <w:t xml:space="preserve"> </w:t>
      </w:r>
      <w:r w:rsidR="002B390A" w:rsidRPr="00172F82">
        <w:rPr>
          <w:rFonts w:hint="eastAsia"/>
          <w:rtl/>
        </w:rPr>
        <w:t>ביתי</w:t>
      </w:r>
      <w:r w:rsidR="002B390A" w:rsidRPr="00172F82">
        <w:rPr>
          <w:rtl/>
        </w:rPr>
        <w:t xml:space="preserve"> </w:t>
      </w:r>
      <w:r w:rsidR="002B390A" w:rsidRPr="00172F82">
        <w:rPr>
          <w:rFonts w:hint="eastAsia"/>
          <w:rtl/>
        </w:rPr>
        <w:t>ו</w:t>
      </w:r>
      <w:r w:rsidR="00313A1C">
        <w:rPr>
          <w:rFonts w:hint="cs"/>
          <w:rtl/>
        </w:rPr>
        <w:t>ה</w:t>
      </w:r>
      <w:r w:rsidR="002B390A" w:rsidRPr="00172F82">
        <w:rPr>
          <w:rFonts w:hint="eastAsia"/>
          <w:rtl/>
        </w:rPr>
        <w:t>מטופל</w:t>
      </w:r>
      <w:r w:rsidRPr="00172F82">
        <w:rPr>
          <w:rtl/>
        </w:rPr>
        <w:t xml:space="preserve"> </w:t>
      </w:r>
      <w:r w:rsidR="00313A1C">
        <w:rPr>
          <w:rFonts w:hint="cs"/>
          <w:rtl/>
        </w:rPr>
        <w:t>ל</w:t>
      </w:r>
      <w:r w:rsidRPr="00172F82">
        <w:rPr>
          <w:rtl/>
        </w:rPr>
        <w:t xml:space="preserve">סיכון שלא </w:t>
      </w:r>
      <w:r w:rsidR="00D213B4" w:rsidRPr="00172F82">
        <w:rPr>
          <w:rFonts w:hint="eastAsia"/>
          <w:rtl/>
        </w:rPr>
        <w:t>מופה</w:t>
      </w:r>
      <w:r w:rsidR="00D213B4" w:rsidRPr="00172F82">
        <w:rPr>
          <w:rtl/>
        </w:rPr>
        <w:t xml:space="preserve"> </w:t>
      </w:r>
      <w:r w:rsidR="00D213B4" w:rsidRPr="00172F82">
        <w:rPr>
          <w:rFonts w:hint="eastAsia"/>
          <w:rtl/>
        </w:rPr>
        <w:t>ע</w:t>
      </w:r>
      <w:r w:rsidR="00D213B4" w:rsidRPr="00172F82">
        <w:rPr>
          <w:rtl/>
        </w:rPr>
        <w:t xml:space="preserve">"י </w:t>
      </w:r>
      <w:r w:rsidR="00D213B4" w:rsidRPr="00172F82">
        <w:rPr>
          <w:rFonts w:hint="eastAsia"/>
          <w:rtl/>
        </w:rPr>
        <w:t>מודל</w:t>
      </w:r>
      <w:r w:rsidR="00D213B4" w:rsidRPr="00172F82">
        <w:rPr>
          <w:rtl/>
        </w:rPr>
        <w:t xml:space="preserve"> </w:t>
      </w:r>
      <w:r w:rsidR="00D213B4" w:rsidRPr="00172F82">
        <w:rPr>
          <w:rFonts w:hint="eastAsia"/>
          <w:rtl/>
        </w:rPr>
        <w:t>היהלום</w:t>
      </w:r>
      <w:r w:rsidR="00D213B4" w:rsidRPr="00172F82">
        <w:rPr>
          <w:rtl/>
        </w:rPr>
        <w:t>?</w:t>
      </w:r>
      <w:r w:rsidR="00B85B6D" w:rsidRPr="00172F82">
        <w:rPr>
          <w:rtl/>
        </w:rPr>
        <w:br/>
      </w:r>
      <w:r w:rsidR="00D213B4" w:rsidRPr="00172F82">
        <w:rPr>
          <w:rtl/>
        </w:rPr>
        <w:t xml:space="preserve">3. </w:t>
      </w:r>
      <w:r w:rsidR="00B85B6D" w:rsidRPr="00172F82">
        <w:rPr>
          <w:rFonts w:hint="eastAsia"/>
          <w:rtl/>
        </w:rPr>
        <w:t>לאילו</w:t>
      </w:r>
      <w:r w:rsidR="00B85B6D" w:rsidRPr="00172F82">
        <w:rPr>
          <w:rtl/>
        </w:rPr>
        <w:t xml:space="preserve"> </w:t>
      </w:r>
      <w:r w:rsidR="00B85B6D" w:rsidRPr="00172F82">
        <w:rPr>
          <w:rFonts w:hint="eastAsia"/>
          <w:rtl/>
        </w:rPr>
        <w:t>שירותים</w:t>
      </w:r>
      <w:r w:rsidR="00B85B6D" w:rsidRPr="00172F82">
        <w:rPr>
          <w:rtl/>
        </w:rPr>
        <w:t xml:space="preserve"> </w:t>
      </w:r>
      <w:r w:rsidR="00B85B6D" w:rsidRPr="00172F82">
        <w:rPr>
          <w:rFonts w:hint="eastAsia"/>
          <w:rtl/>
        </w:rPr>
        <w:t>ומכשירים</w:t>
      </w:r>
      <w:r w:rsidR="00B85B6D" w:rsidRPr="00172F82">
        <w:rPr>
          <w:rtl/>
        </w:rPr>
        <w:t xml:space="preserve"> </w:t>
      </w:r>
      <w:r w:rsidR="00B85B6D" w:rsidRPr="00172F82">
        <w:rPr>
          <w:rFonts w:hint="eastAsia"/>
          <w:rtl/>
        </w:rPr>
        <w:t>המודל</w:t>
      </w:r>
      <w:r w:rsidR="00B85B6D" w:rsidRPr="00172F82">
        <w:rPr>
          <w:rtl/>
        </w:rPr>
        <w:t xml:space="preserve"> </w:t>
      </w:r>
      <w:r w:rsidR="00B85B6D" w:rsidRPr="00172F82">
        <w:rPr>
          <w:rFonts w:hint="eastAsia"/>
          <w:rtl/>
        </w:rPr>
        <w:t>נותן</w:t>
      </w:r>
      <w:r w:rsidR="00B85B6D" w:rsidRPr="00172F82">
        <w:rPr>
          <w:rtl/>
        </w:rPr>
        <w:t xml:space="preserve"> </w:t>
      </w:r>
      <w:r w:rsidR="00B85B6D" w:rsidRPr="00172F82">
        <w:rPr>
          <w:rFonts w:hint="eastAsia"/>
          <w:rtl/>
        </w:rPr>
        <w:t>מענה</w:t>
      </w:r>
      <w:r w:rsidR="00B85B6D" w:rsidRPr="00172F82">
        <w:rPr>
          <w:rtl/>
        </w:rPr>
        <w:t xml:space="preserve"> </w:t>
      </w:r>
      <w:r w:rsidR="00B85B6D" w:rsidRPr="00172F82">
        <w:rPr>
          <w:rFonts w:hint="eastAsia"/>
          <w:rtl/>
        </w:rPr>
        <w:t>מלא</w:t>
      </w:r>
      <w:r w:rsidR="00B85B6D" w:rsidRPr="00172F82">
        <w:rPr>
          <w:rtl/>
        </w:rPr>
        <w:t xml:space="preserve"> </w:t>
      </w:r>
      <w:r w:rsidR="00B85B6D" w:rsidRPr="00172F82">
        <w:rPr>
          <w:rFonts w:hint="eastAsia"/>
          <w:rtl/>
        </w:rPr>
        <w:t>ולאילו</w:t>
      </w:r>
      <w:r w:rsidR="00B85B6D" w:rsidRPr="00172F82">
        <w:rPr>
          <w:rtl/>
        </w:rPr>
        <w:t xml:space="preserve"> </w:t>
      </w:r>
      <w:r w:rsidR="00B85B6D" w:rsidRPr="00172F82">
        <w:rPr>
          <w:rFonts w:hint="eastAsia"/>
          <w:rtl/>
        </w:rPr>
        <w:t>פחות</w:t>
      </w:r>
      <w:r w:rsidR="00D213B4" w:rsidRPr="00172F82">
        <w:rPr>
          <w:rtl/>
        </w:rPr>
        <w:t>?</w:t>
      </w:r>
      <w:r w:rsidR="005212DB">
        <w:rPr>
          <w:rFonts w:hint="cs"/>
          <w:rtl/>
        </w:rPr>
        <w:t xml:space="preserve"> והאם ניתן לזהות נקודות קריטיות שמחייבות מענה נוסף?</w:t>
      </w:r>
    </w:p>
    <w:p w14:paraId="2A12DA7B" w14:textId="77777777" w:rsidR="00B85B6D" w:rsidRPr="00D06010" w:rsidRDefault="00B85B6D" w:rsidP="00313A1C">
      <w:pPr>
        <w:rPr>
          <w:sz w:val="22"/>
          <w:szCs w:val="22"/>
          <w:rtl/>
        </w:rPr>
      </w:pPr>
    </w:p>
    <w:p w14:paraId="5F397933" w14:textId="3210E709" w:rsidR="003D5842" w:rsidRDefault="003D5842" w:rsidP="0067552E">
      <w:pPr>
        <w:pStyle w:val="2"/>
      </w:pPr>
      <w:bookmarkStart w:id="12" w:name="_Toc85634516"/>
      <w:bookmarkStart w:id="13" w:name="_Toc85713917"/>
      <w:r>
        <w:rPr>
          <w:rFonts w:hint="cs"/>
          <w:rtl/>
        </w:rPr>
        <w:t>משתנים תלויים ובלתי תלויים</w:t>
      </w:r>
      <w:bookmarkEnd w:id="12"/>
      <w:bookmarkEnd w:id="13"/>
    </w:p>
    <w:p w14:paraId="23745EEB" w14:textId="1337CC98" w:rsidR="00495FB0" w:rsidRDefault="00495FB0" w:rsidP="005212DB">
      <w:r>
        <w:rPr>
          <w:rFonts w:hint="cs"/>
          <w:rtl/>
        </w:rPr>
        <w:t>היות ואופי המחקר הנו יותר איכותי (התאמת מודל למגוון שירותי</w:t>
      </w:r>
      <w:r>
        <w:rPr>
          <w:rFonts w:hint="eastAsia"/>
          <w:rtl/>
        </w:rPr>
        <w:t>ם</w:t>
      </w:r>
      <w:r>
        <w:rPr>
          <w:rFonts w:hint="cs"/>
          <w:rtl/>
        </w:rPr>
        <w:t xml:space="preserve"> ומוצרים) קשה לנסח מדד כמותי אמין לעבודת חקר זו.</w:t>
      </w:r>
    </w:p>
    <w:p w14:paraId="17D26B20" w14:textId="358D92D8" w:rsidR="00864BF2" w:rsidRDefault="004B307A" w:rsidP="008C36E3">
      <w:pPr>
        <w:pStyle w:val="3"/>
        <w:numPr>
          <w:ilvl w:val="2"/>
          <w:numId w:val="74"/>
        </w:numPr>
      </w:pPr>
      <w:r>
        <w:rPr>
          <w:rFonts w:hint="cs"/>
          <w:rtl/>
        </w:rPr>
        <w:t>השערת המחקר: מודל היהלום מתאים לשימוש ככלי לזיהוי נקודות כשל אפשריות במובן של אבטחת מידע והגנה על פרטיות בפיתוח כלים ושירותי</w:t>
      </w:r>
      <w:r>
        <w:rPr>
          <w:rFonts w:hint="eastAsia"/>
          <w:rtl/>
        </w:rPr>
        <w:t>ם</w:t>
      </w:r>
      <w:r>
        <w:rPr>
          <w:rFonts w:hint="cs"/>
          <w:rtl/>
        </w:rPr>
        <w:t xml:space="preserve"> רפואיים.</w:t>
      </w:r>
    </w:p>
    <w:p w14:paraId="13474588" w14:textId="306F999E" w:rsidR="004B307A" w:rsidRDefault="004B307A" w:rsidP="008C36E3">
      <w:pPr>
        <w:pStyle w:val="3"/>
        <w:numPr>
          <w:ilvl w:val="2"/>
          <w:numId w:val="74"/>
        </w:numPr>
      </w:pPr>
      <w:r>
        <w:rPr>
          <w:rFonts w:hint="cs"/>
          <w:rtl/>
        </w:rPr>
        <w:t xml:space="preserve">השערת מחקר 2: במידה ותמצא אי התאמה בין מודל היהלום ומושא הבדיקה, ניתן יהיה להתאימו בקלות יחסית </w:t>
      </w:r>
      <w:r w:rsidR="005212DB">
        <w:rPr>
          <w:rFonts w:hint="cs"/>
          <w:rtl/>
        </w:rPr>
        <w:t>באופן שייתן מענה</w:t>
      </w:r>
      <w:r>
        <w:rPr>
          <w:rFonts w:hint="cs"/>
          <w:rtl/>
        </w:rPr>
        <w:t xml:space="preserve"> גם מקרה זה.</w:t>
      </w:r>
    </w:p>
    <w:p w14:paraId="78A6CCEF" w14:textId="77777777" w:rsidR="003D5842" w:rsidRDefault="003D5842" w:rsidP="00313A1C"/>
    <w:p w14:paraId="401A36C7" w14:textId="77777777" w:rsidR="00626A6C" w:rsidRDefault="00B85B6D" w:rsidP="0067552E">
      <w:pPr>
        <w:pStyle w:val="2"/>
        <w:rPr>
          <w:rtl/>
        </w:rPr>
      </w:pPr>
      <w:bookmarkStart w:id="14" w:name="_Toc85634517"/>
      <w:bookmarkStart w:id="15" w:name="_Toc85713918"/>
      <w:r w:rsidRPr="00D06010">
        <w:rPr>
          <w:rFonts w:hint="cs"/>
          <w:rtl/>
        </w:rPr>
        <w:t>חשיבות המחקר</w:t>
      </w:r>
      <w:bookmarkEnd w:id="14"/>
      <w:bookmarkEnd w:id="15"/>
    </w:p>
    <w:p w14:paraId="3054688B" w14:textId="734460FF" w:rsidR="00115A92" w:rsidRPr="0067552E" w:rsidRDefault="002B390A" w:rsidP="00313A1C">
      <w:pPr>
        <w:rPr>
          <w:rtl/>
        </w:rPr>
      </w:pPr>
      <w:r w:rsidRPr="0067552E">
        <w:rPr>
          <w:rFonts w:hint="eastAsia"/>
          <w:rtl/>
        </w:rPr>
        <w:t>עולם</w:t>
      </w:r>
      <w:r w:rsidRPr="0067552E">
        <w:rPr>
          <w:rtl/>
        </w:rPr>
        <w:t xml:space="preserve"> הרפואה עובר במהלך השנים האחרונות למערך של </w:t>
      </w:r>
      <w:r w:rsidR="00AB5CC0" w:rsidRPr="0067552E">
        <w:rPr>
          <w:rFonts w:hint="eastAsia"/>
          <w:rtl/>
        </w:rPr>
        <w:t>רפואה</w:t>
      </w:r>
      <w:r w:rsidR="00AB5CC0" w:rsidRPr="0067552E">
        <w:rPr>
          <w:rtl/>
        </w:rPr>
        <w:t xml:space="preserve"> </w:t>
      </w:r>
      <w:r w:rsidR="00AB5CC0" w:rsidRPr="0067552E">
        <w:rPr>
          <w:rFonts w:hint="eastAsia"/>
          <w:rtl/>
        </w:rPr>
        <w:t>ביתית</w:t>
      </w:r>
      <w:r w:rsidRPr="0067552E">
        <w:rPr>
          <w:rtl/>
        </w:rPr>
        <w:t xml:space="preserve">, </w:t>
      </w:r>
      <w:r w:rsidRPr="0067552E">
        <w:rPr>
          <w:rFonts w:hint="eastAsia"/>
          <w:rtl/>
        </w:rPr>
        <w:t>במטרה</w:t>
      </w:r>
      <w:r w:rsidRPr="0067552E">
        <w:rPr>
          <w:rtl/>
        </w:rPr>
        <w:t xml:space="preserve"> </w:t>
      </w:r>
      <w:r w:rsidRPr="0067552E">
        <w:rPr>
          <w:rFonts w:hint="eastAsia"/>
          <w:rtl/>
        </w:rPr>
        <w:t>להקל</w:t>
      </w:r>
      <w:r w:rsidRPr="0067552E">
        <w:rPr>
          <w:rtl/>
        </w:rPr>
        <w:t xml:space="preserve"> </w:t>
      </w:r>
      <w:r w:rsidRPr="0067552E">
        <w:rPr>
          <w:rFonts w:hint="eastAsia"/>
          <w:rtl/>
        </w:rPr>
        <w:t>על</w:t>
      </w:r>
      <w:r w:rsidRPr="0067552E">
        <w:rPr>
          <w:rtl/>
        </w:rPr>
        <w:t xml:space="preserve"> </w:t>
      </w:r>
      <w:r w:rsidRPr="0067552E">
        <w:rPr>
          <w:rFonts w:hint="eastAsia"/>
          <w:rtl/>
        </w:rPr>
        <w:t>ה</w:t>
      </w:r>
      <w:r w:rsidR="00AB5CC0" w:rsidRPr="0067552E">
        <w:rPr>
          <w:rFonts w:hint="eastAsia"/>
          <w:rtl/>
        </w:rPr>
        <w:t>פעילות</w:t>
      </w:r>
      <w:r w:rsidR="00AB5CC0" w:rsidRPr="0067552E">
        <w:rPr>
          <w:rtl/>
        </w:rPr>
        <w:t xml:space="preserve"> המתבצעת בבתי החולים ובמרכזים הרפואיים, ובעיקר על המטופלים עצמם, ולפיכך, </w:t>
      </w:r>
      <w:r w:rsidR="00B85B6D" w:rsidRPr="0067552E">
        <w:rPr>
          <w:rFonts w:hint="eastAsia"/>
          <w:rtl/>
        </w:rPr>
        <w:t>המחקר</w:t>
      </w:r>
      <w:r w:rsidR="00B85B6D" w:rsidRPr="0067552E">
        <w:rPr>
          <w:rtl/>
        </w:rPr>
        <w:t xml:space="preserve"> הנו בעל חשיבות </w:t>
      </w:r>
      <w:r w:rsidR="00D213B4" w:rsidRPr="0067552E">
        <w:rPr>
          <w:rFonts w:hint="eastAsia"/>
          <w:rtl/>
        </w:rPr>
        <w:t>גבוהה</w:t>
      </w:r>
      <w:r w:rsidR="00AB5CC0" w:rsidRPr="0067552E">
        <w:rPr>
          <w:rtl/>
        </w:rPr>
        <w:t xml:space="preserve">. אירועי התקופה האחרונה ובעיקר </w:t>
      </w:r>
      <w:r w:rsidR="00D213B4" w:rsidRPr="0067552E">
        <w:rPr>
          <w:rFonts w:hint="eastAsia"/>
          <w:rtl/>
        </w:rPr>
        <w:t>ה</w:t>
      </w:r>
      <w:r w:rsidR="00B85B6D" w:rsidRPr="0067552E">
        <w:rPr>
          <w:rFonts w:hint="eastAsia"/>
          <w:rtl/>
        </w:rPr>
        <w:t>בידוד</w:t>
      </w:r>
      <w:r w:rsidR="00B85B6D" w:rsidRPr="0067552E">
        <w:rPr>
          <w:rtl/>
        </w:rPr>
        <w:t xml:space="preserve"> </w:t>
      </w:r>
      <w:r w:rsidR="00D213B4" w:rsidRPr="0067552E">
        <w:rPr>
          <w:rFonts w:hint="eastAsia"/>
          <w:rtl/>
        </w:rPr>
        <w:t>ה</w:t>
      </w:r>
      <w:r w:rsidR="00B85B6D" w:rsidRPr="0067552E">
        <w:rPr>
          <w:rFonts w:hint="eastAsia"/>
          <w:rtl/>
        </w:rPr>
        <w:t>חברתי</w:t>
      </w:r>
      <w:r w:rsidR="00D213B4" w:rsidRPr="0067552E">
        <w:rPr>
          <w:rtl/>
        </w:rPr>
        <w:t>,</w:t>
      </w:r>
      <w:r w:rsidR="00B85B6D" w:rsidRPr="0067552E">
        <w:rPr>
          <w:rtl/>
        </w:rPr>
        <w:t xml:space="preserve"> בעקבות התפשטות </w:t>
      </w:r>
      <w:r w:rsidR="002D1A24" w:rsidRPr="0067552E">
        <w:rPr>
          <w:rFonts w:hint="eastAsia"/>
          <w:rtl/>
        </w:rPr>
        <w:t>מחלת</w:t>
      </w:r>
      <w:r w:rsidR="002D1A24" w:rsidRPr="0067552E">
        <w:rPr>
          <w:rtl/>
        </w:rPr>
        <w:t xml:space="preserve"> </w:t>
      </w:r>
      <w:r w:rsidR="00B85B6D" w:rsidRPr="0067552E">
        <w:rPr>
          <w:rFonts w:hint="eastAsia"/>
          <w:rtl/>
        </w:rPr>
        <w:t>ה</w:t>
      </w:r>
      <w:r w:rsidR="00B85B6D" w:rsidRPr="0067552E">
        <w:rPr>
          <w:rtl/>
        </w:rPr>
        <w:t xml:space="preserve"> </w:t>
      </w:r>
      <w:r w:rsidR="00DD4287" w:rsidRPr="0067552E">
        <w:t>COVID-19</w:t>
      </w:r>
      <w:r w:rsidR="00AB5CC0" w:rsidRPr="0067552E">
        <w:rPr>
          <w:rtl/>
        </w:rPr>
        <w:t xml:space="preserve">, </w:t>
      </w:r>
      <w:r w:rsidR="00AB5CC0" w:rsidRPr="0067552E">
        <w:rPr>
          <w:rFonts w:hint="eastAsia"/>
          <w:rtl/>
        </w:rPr>
        <w:t>מגביר</w:t>
      </w:r>
      <w:r w:rsidR="00AB5CC0" w:rsidRPr="0067552E">
        <w:rPr>
          <w:rtl/>
        </w:rPr>
        <w:t xml:space="preserve"> </w:t>
      </w:r>
      <w:r w:rsidR="00AB5CC0" w:rsidRPr="0067552E">
        <w:rPr>
          <w:rFonts w:hint="eastAsia"/>
          <w:rtl/>
        </w:rPr>
        <w:t>את</w:t>
      </w:r>
      <w:r w:rsidR="00AB5CC0" w:rsidRPr="0067552E">
        <w:rPr>
          <w:rtl/>
        </w:rPr>
        <w:t xml:space="preserve"> </w:t>
      </w:r>
      <w:r w:rsidR="00AB5CC0" w:rsidRPr="0067552E">
        <w:rPr>
          <w:rFonts w:hint="eastAsia"/>
          <w:rtl/>
        </w:rPr>
        <w:t>חשיבותו</w:t>
      </w:r>
      <w:r w:rsidR="00AB5CC0" w:rsidRPr="0067552E">
        <w:rPr>
          <w:rtl/>
        </w:rPr>
        <w:t xml:space="preserve"> </w:t>
      </w:r>
      <w:r w:rsidR="00AB5CC0" w:rsidRPr="0067552E">
        <w:rPr>
          <w:rFonts w:hint="eastAsia"/>
          <w:rtl/>
        </w:rPr>
        <w:t>של</w:t>
      </w:r>
      <w:r w:rsidR="00AB5CC0" w:rsidRPr="0067552E">
        <w:rPr>
          <w:rtl/>
        </w:rPr>
        <w:t xml:space="preserve"> </w:t>
      </w:r>
      <w:r w:rsidR="00AB5CC0" w:rsidRPr="0067552E">
        <w:rPr>
          <w:rFonts w:hint="eastAsia"/>
          <w:rtl/>
        </w:rPr>
        <w:t>המחקר</w:t>
      </w:r>
      <w:r w:rsidR="00AB5CC0" w:rsidRPr="0067552E">
        <w:rPr>
          <w:rtl/>
        </w:rPr>
        <w:t xml:space="preserve">. </w:t>
      </w:r>
      <w:r w:rsidR="00B85B6D" w:rsidRPr="0067552E">
        <w:rPr>
          <w:rFonts w:hint="eastAsia"/>
          <w:rtl/>
        </w:rPr>
        <w:t>העולם</w:t>
      </w:r>
      <w:r w:rsidR="00B85B6D" w:rsidRPr="0067552E">
        <w:rPr>
          <w:rtl/>
        </w:rPr>
        <w:t xml:space="preserve"> עבר לקבלת שירותים מרוחקים, </w:t>
      </w:r>
      <w:r w:rsidR="00AB5CC0" w:rsidRPr="0067552E">
        <w:rPr>
          <w:rFonts w:hint="eastAsia"/>
          <w:rtl/>
        </w:rPr>
        <w:t>וקיימת</w:t>
      </w:r>
      <w:r w:rsidR="00AB5CC0" w:rsidRPr="0067552E">
        <w:rPr>
          <w:rtl/>
        </w:rPr>
        <w:t xml:space="preserve"> האצה גם במתן </w:t>
      </w:r>
      <w:r w:rsidR="00B85B6D" w:rsidRPr="0067552E">
        <w:rPr>
          <w:rFonts w:hint="eastAsia"/>
          <w:rtl/>
        </w:rPr>
        <w:t>ש</w:t>
      </w:r>
      <w:r w:rsidR="00AB5CC0" w:rsidRPr="0067552E">
        <w:rPr>
          <w:rFonts w:hint="eastAsia"/>
          <w:rtl/>
        </w:rPr>
        <w:t>י</w:t>
      </w:r>
      <w:r w:rsidR="00B85B6D" w:rsidRPr="0067552E">
        <w:rPr>
          <w:rFonts w:hint="eastAsia"/>
          <w:rtl/>
        </w:rPr>
        <w:t>רותי</w:t>
      </w:r>
      <w:r w:rsidR="00AB5CC0" w:rsidRPr="0067552E">
        <w:rPr>
          <w:rtl/>
        </w:rPr>
        <w:t xml:space="preserve"> רפואה מרחוק</w:t>
      </w:r>
      <w:r w:rsidR="00B85B6D" w:rsidRPr="0067552E">
        <w:rPr>
          <w:rtl/>
        </w:rPr>
        <w:t xml:space="preserve">. </w:t>
      </w:r>
      <w:r w:rsidR="006C4C31" w:rsidRPr="0067552E">
        <w:rPr>
          <w:rFonts w:hint="eastAsia"/>
          <w:rtl/>
        </w:rPr>
        <w:t>עקב</w:t>
      </w:r>
      <w:r w:rsidR="00B85B6D" w:rsidRPr="0067552E">
        <w:rPr>
          <w:rtl/>
        </w:rPr>
        <w:t xml:space="preserve"> חוסר רגולציה ברורה </w:t>
      </w:r>
      <w:r w:rsidR="00DD4287" w:rsidRPr="0067552E">
        <w:rPr>
          <w:rFonts w:hint="eastAsia"/>
          <w:rtl/>
        </w:rPr>
        <w:t>לגבי</w:t>
      </w:r>
      <w:r w:rsidR="00DD4287" w:rsidRPr="0067552E">
        <w:rPr>
          <w:rtl/>
        </w:rPr>
        <w:t xml:space="preserve"> שימוש </w:t>
      </w:r>
      <w:r w:rsidR="00E53CDC" w:rsidRPr="0067552E">
        <w:rPr>
          <w:rFonts w:hint="eastAsia"/>
          <w:rtl/>
        </w:rPr>
        <w:t>במכשירים</w:t>
      </w:r>
      <w:r w:rsidR="00DD4287" w:rsidRPr="0067552E">
        <w:rPr>
          <w:rtl/>
        </w:rPr>
        <w:t xml:space="preserve"> שאינם ייעודיים לעולם הרפואה ( אינטרנט, טלפון חכם) </w:t>
      </w:r>
      <w:r w:rsidR="00B85B6D" w:rsidRPr="0067552E">
        <w:rPr>
          <w:rFonts w:hint="eastAsia"/>
          <w:rtl/>
        </w:rPr>
        <w:t>ו</w:t>
      </w:r>
      <w:r w:rsidR="00B85B6D" w:rsidRPr="0067552E">
        <w:rPr>
          <w:rtl/>
        </w:rPr>
        <w:t xml:space="preserve">/או חוסר הבנה מצד חברות המפתחות </w:t>
      </w:r>
      <w:r w:rsidR="006C4C31" w:rsidRPr="0067552E">
        <w:rPr>
          <w:rFonts w:hint="eastAsia"/>
          <w:rtl/>
        </w:rPr>
        <w:t>מכשור</w:t>
      </w:r>
      <w:r w:rsidR="006C4C31" w:rsidRPr="0067552E">
        <w:rPr>
          <w:rtl/>
        </w:rPr>
        <w:t xml:space="preserve"> </w:t>
      </w:r>
      <w:r w:rsidR="00DD4287" w:rsidRPr="0067552E">
        <w:rPr>
          <w:rFonts w:hint="eastAsia"/>
          <w:rtl/>
        </w:rPr>
        <w:t>לטיפול</w:t>
      </w:r>
      <w:r w:rsidR="006C4C31" w:rsidRPr="0067552E">
        <w:rPr>
          <w:rtl/>
        </w:rPr>
        <w:t xml:space="preserve"> </w:t>
      </w:r>
      <w:r w:rsidR="006C4C31" w:rsidRPr="0067552E">
        <w:rPr>
          <w:rFonts w:hint="eastAsia"/>
          <w:rtl/>
        </w:rPr>
        <w:t>רפואי</w:t>
      </w:r>
      <w:r w:rsidR="00DD4287" w:rsidRPr="0067552E">
        <w:rPr>
          <w:rtl/>
        </w:rPr>
        <w:t xml:space="preserve"> מרחוק </w:t>
      </w:r>
      <w:r w:rsidR="006C4C31" w:rsidRPr="0067552E">
        <w:rPr>
          <w:rtl/>
        </w:rPr>
        <w:t xml:space="preserve">, את </w:t>
      </w:r>
      <w:r w:rsidR="00B85B6D" w:rsidRPr="0067552E">
        <w:rPr>
          <w:rFonts w:hint="eastAsia"/>
          <w:rtl/>
        </w:rPr>
        <w:t>נהלי</w:t>
      </w:r>
      <w:r w:rsidR="00B85B6D" w:rsidRPr="0067552E">
        <w:rPr>
          <w:rtl/>
        </w:rPr>
        <w:t xml:space="preserve"> </w:t>
      </w:r>
      <w:r w:rsidR="006C4C31" w:rsidRPr="0067552E">
        <w:rPr>
          <w:rFonts w:hint="eastAsia"/>
          <w:rtl/>
        </w:rPr>
        <w:t>ה</w:t>
      </w:r>
      <w:r w:rsidR="00B85B6D" w:rsidRPr="0067552E">
        <w:rPr>
          <w:rFonts w:hint="eastAsia"/>
          <w:rtl/>
        </w:rPr>
        <w:t>פיתוח</w:t>
      </w:r>
      <w:r w:rsidR="00B85B6D" w:rsidRPr="0067552E">
        <w:rPr>
          <w:rtl/>
        </w:rPr>
        <w:t xml:space="preserve"> </w:t>
      </w:r>
      <w:r w:rsidR="006C4C31" w:rsidRPr="0067552E">
        <w:rPr>
          <w:rFonts w:hint="eastAsia"/>
          <w:rtl/>
        </w:rPr>
        <w:t>ה</w:t>
      </w:r>
      <w:r w:rsidR="00B85B6D" w:rsidRPr="0067552E">
        <w:rPr>
          <w:rFonts w:hint="eastAsia"/>
          <w:rtl/>
        </w:rPr>
        <w:t>מאובטח</w:t>
      </w:r>
      <w:r w:rsidR="00B85B6D" w:rsidRPr="0067552E">
        <w:rPr>
          <w:rtl/>
        </w:rPr>
        <w:t xml:space="preserve"> </w:t>
      </w:r>
      <w:r w:rsidR="006C4C31" w:rsidRPr="0067552E">
        <w:rPr>
          <w:rFonts w:hint="eastAsia"/>
          <w:rtl/>
        </w:rPr>
        <w:t>הרשמיים</w:t>
      </w:r>
      <w:r w:rsidR="00115A92" w:rsidRPr="0067552E">
        <w:rPr>
          <w:rtl/>
        </w:rPr>
        <w:t xml:space="preserve">, </w:t>
      </w:r>
      <w:r w:rsidR="00115A92" w:rsidRPr="0067552E">
        <w:rPr>
          <w:rFonts w:hint="eastAsia"/>
          <w:rtl/>
        </w:rPr>
        <w:t>קיים</w:t>
      </w:r>
      <w:r w:rsidR="00115A92" w:rsidRPr="0067552E">
        <w:rPr>
          <w:rtl/>
        </w:rPr>
        <w:t xml:space="preserve"> </w:t>
      </w:r>
      <w:r w:rsidR="00115A92" w:rsidRPr="0067552E">
        <w:rPr>
          <w:rFonts w:hint="eastAsia"/>
          <w:rtl/>
        </w:rPr>
        <w:t>קושי</w:t>
      </w:r>
      <w:r w:rsidR="00115A92" w:rsidRPr="0067552E">
        <w:rPr>
          <w:rtl/>
        </w:rPr>
        <w:t xml:space="preserve"> </w:t>
      </w:r>
      <w:r w:rsidR="00115A92" w:rsidRPr="0067552E">
        <w:rPr>
          <w:rFonts w:hint="eastAsia"/>
          <w:rtl/>
        </w:rPr>
        <w:t>בפיתוח</w:t>
      </w:r>
      <w:r w:rsidR="00115A92" w:rsidRPr="0067552E">
        <w:rPr>
          <w:rtl/>
        </w:rPr>
        <w:t xml:space="preserve"> </w:t>
      </w:r>
      <w:r w:rsidR="00115A92" w:rsidRPr="0067552E">
        <w:rPr>
          <w:rFonts w:hint="eastAsia"/>
          <w:rtl/>
        </w:rPr>
        <w:t>והטמעה</w:t>
      </w:r>
      <w:r w:rsidR="00115A92" w:rsidRPr="0067552E">
        <w:rPr>
          <w:rtl/>
        </w:rPr>
        <w:t xml:space="preserve"> </w:t>
      </w:r>
      <w:r w:rsidR="00115A92" w:rsidRPr="0067552E">
        <w:rPr>
          <w:rFonts w:hint="eastAsia"/>
          <w:rtl/>
        </w:rPr>
        <w:t>של</w:t>
      </w:r>
      <w:r w:rsidR="00115A92" w:rsidRPr="0067552E">
        <w:rPr>
          <w:rtl/>
        </w:rPr>
        <w:t xml:space="preserve"> </w:t>
      </w:r>
      <w:r w:rsidR="00115A92" w:rsidRPr="0067552E">
        <w:rPr>
          <w:rFonts w:hint="eastAsia"/>
          <w:rtl/>
        </w:rPr>
        <w:t>מוצרים</w:t>
      </w:r>
      <w:r w:rsidR="00115A92" w:rsidRPr="0067552E">
        <w:rPr>
          <w:rtl/>
        </w:rPr>
        <w:t xml:space="preserve"> </w:t>
      </w:r>
      <w:r w:rsidR="00115A92" w:rsidRPr="0067552E">
        <w:rPr>
          <w:rFonts w:hint="eastAsia"/>
          <w:rtl/>
        </w:rPr>
        <w:t>מאובטחים</w:t>
      </w:r>
      <w:r w:rsidR="00115A92" w:rsidRPr="0067552E">
        <w:rPr>
          <w:rtl/>
        </w:rPr>
        <w:t xml:space="preserve"> </w:t>
      </w:r>
      <w:r w:rsidR="00115A92" w:rsidRPr="0067552E">
        <w:rPr>
          <w:rFonts w:hint="eastAsia"/>
          <w:rtl/>
        </w:rPr>
        <w:t>לשוק</w:t>
      </w:r>
      <w:r w:rsidR="00115A92" w:rsidRPr="0067552E">
        <w:rPr>
          <w:rtl/>
        </w:rPr>
        <w:t xml:space="preserve"> </w:t>
      </w:r>
      <w:r w:rsidR="00115A92" w:rsidRPr="0067552E">
        <w:rPr>
          <w:rFonts w:hint="eastAsia"/>
          <w:rtl/>
        </w:rPr>
        <w:t>הרפואי</w:t>
      </w:r>
      <w:r w:rsidR="00115A92" w:rsidRPr="0067552E">
        <w:rPr>
          <w:rtl/>
        </w:rPr>
        <w:t>.</w:t>
      </w:r>
    </w:p>
    <w:p w14:paraId="535DCE7E" w14:textId="54600DA3" w:rsidR="00626A6C" w:rsidRDefault="006C4C31" w:rsidP="005212DB">
      <w:pPr>
        <w:rPr>
          <w:sz w:val="22"/>
          <w:szCs w:val="22"/>
          <w:rtl/>
        </w:rPr>
      </w:pPr>
      <w:r w:rsidRPr="0067552E">
        <w:rPr>
          <w:rFonts w:hint="eastAsia"/>
          <w:rtl/>
        </w:rPr>
        <w:t>מודל</w:t>
      </w:r>
      <w:r w:rsidR="00B85B6D" w:rsidRPr="0067552E">
        <w:rPr>
          <w:rtl/>
        </w:rPr>
        <w:t xml:space="preserve"> היהלום </w:t>
      </w:r>
      <w:r w:rsidR="00AB7A3D" w:rsidRPr="0067552E">
        <w:rPr>
          <w:rFonts w:hint="eastAsia"/>
          <w:rtl/>
        </w:rPr>
        <w:t>עשוי</w:t>
      </w:r>
      <w:r w:rsidR="00B85B6D" w:rsidRPr="0067552E">
        <w:rPr>
          <w:rtl/>
        </w:rPr>
        <w:t xml:space="preserve"> לתת מענה </w:t>
      </w:r>
      <w:r w:rsidR="00E53CDC" w:rsidRPr="0067552E">
        <w:rPr>
          <w:rFonts w:hint="eastAsia"/>
          <w:rtl/>
        </w:rPr>
        <w:t>לה</w:t>
      </w:r>
      <w:r w:rsidR="005212DB">
        <w:rPr>
          <w:rFonts w:hint="cs"/>
          <w:rtl/>
        </w:rPr>
        <w:t>נ</w:t>
      </w:r>
      <w:r w:rsidR="00E53CDC" w:rsidRPr="0067552E">
        <w:rPr>
          <w:rFonts w:hint="eastAsia"/>
          <w:rtl/>
        </w:rPr>
        <w:t>גשת</w:t>
      </w:r>
      <w:r w:rsidR="00B85B6D" w:rsidRPr="0067552E">
        <w:rPr>
          <w:rtl/>
        </w:rPr>
        <w:t xml:space="preserve"> תהליכי פיתוח</w:t>
      </w:r>
      <w:r w:rsidR="00AB7A3D" w:rsidRPr="0067552E">
        <w:rPr>
          <w:rtl/>
        </w:rPr>
        <w:t xml:space="preserve"> מאובטח</w:t>
      </w:r>
      <w:r w:rsidR="00B85B6D" w:rsidRPr="0067552E">
        <w:rPr>
          <w:rtl/>
        </w:rPr>
        <w:t xml:space="preserve"> ו/או אישור למוצרים רפואיים מרוחקים</w:t>
      </w:r>
      <w:r w:rsidR="00AB7A3D" w:rsidRPr="0067552E">
        <w:rPr>
          <w:rtl/>
        </w:rPr>
        <w:t xml:space="preserve">. המודל </w:t>
      </w:r>
      <w:r w:rsidRPr="0067552E">
        <w:rPr>
          <w:rFonts w:hint="eastAsia"/>
          <w:rtl/>
        </w:rPr>
        <w:t>פשוט</w:t>
      </w:r>
      <w:r w:rsidRPr="0067552E">
        <w:rPr>
          <w:rtl/>
        </w:rPr>
        <w:t xml:space="preserve"> </w:t>
      </w:r>
      <w:r w:rsidRPr="0067552E">
        <w:rPr>
          <w:rFonts w:hint="eastAsia"/>
          <w:rtl/>
        </w:rPr>
        <w:t>להבנה</w:t>
      </w:r>
      <w:r w:rsidRPr="0067552E">
        <w:rPr>
          <w:rtl/>
        </w:rPr>
        <w:t xml:space="preserve"> </w:t>
      </w:r>
      <w:r w:rsidRPr="0067552E">
        <w:rPr>
          <w:rFonts w:hint="eastAsia"/>
          <w:rtl/>
        </w:rPr>
        <w:t>ויישומו</w:t>
      </w:r>
      <w:r w:rsidRPr="0067552E">
        <w:rPr>
          <w:rtl/>
        </w:rPr>
        <w:t xml:space="preserve"> </w:t>
      </w:r>
      <w:r w:rsidRPr="0067552E">
        <w:rPr>
          <w:rFonts w:hint="eastAsia"/>
          <w:rtl/>
        </w:rPr>
        <w:t>יפשט</w:t>
      </w:r>
      <w:r w:rsidR="00115A92" w:rsidRPr="0067552E">
        <w:rPr>
          <w:rtl/>
        </w:rPr>
        <w:t xml:space="preserve"> תהליכי פיתוח וקיצור זמנים עד לקבלת מוצרים ושירותים לשוק. זאת, בהיבט אבטחת המידע ומהימנות השירותים.</w:t>
      </w:r>
      <w:r w:rsidR="00115A92">
        <w:rPr>
          <w:sz w:val="22"/>
          <w:szCs w:val="22"/>
          <w:rtl/>
        </w:rPr>
        <w:t xml:space="preserve"> </w:t>
      </w:r>
    </w:p>
    <w:p w14:paraId="2A591EF3" w14:textId="214A121F" w:rsidR="00E81C5E" w:rsidRDefault="00E81C5E" w:rsidP="0067552E">
      <w:pPr>
        <w:rPr>
          <w:sz w:val="22"/>
          <w:szCs w:val="22"/>
          <w:rtl/>
        </w:rPr>
      </w:pPr>
    </w:p>
    <w:p w14:paraId="38050A7F" w14:textId="2F1DECF5" w:rsidR="00E81C5E" w:rsidRDefault="00551598" w:rsidP="008C36E3">
      <w:pPr>
        <w:pStyle w:val="1"/>
        <w:numPr>
          <w:ilvl w:val="0"/>
          <w:numId w:val="74"/>
        </w:numPr>
      </w:pPr>
      <w:r>
        <w:rPr>
          <w:rtl/>
        </w:rPr>
        <w:br w:type="column"/>
      </w:r>
      <w:bookmarkStart w:id="16" w:name="_Toc85634518"/>
      <w:bookmarkStart w:id="17" w:name="_Toc85713919"/>
      <w:r w:rsidR="00E81C5E">
        <w:rPr>
          <w:rFonts w:hint="cs"/>
          <w:rtl/>
        </w:rPr>
        <w:lastRenderedPageBreak/>
        <w:t>סקר ספרות ראשונית</w:t>
      </w:r>
      <w:bookmarkEnd w:id="16"/>
      <w:bookmarkEnd w:id="17"/>
    </w:p>
    <w:p w14:paraId="0886FA75" w14:textId="46F2FABA" w:rsidR="00F10271" w:rsidRDefault="00F10271" w:rsidP="0067552E">
      <w:pPr>
        <w:pStyle w:val="2"/>
        <w:ind w:left="990" w:hanging="630"/>
      </w:pPr>
      <w:bookmarkStart w:id="18" w:name="_Toc85634519"/>
      <w:bookmarkStart w:id="19" w:name="_Toc85713920"/>
      <w:r>
        <w:rPr>
          <w:rFonts w:hint="cs"/>
          <w:rtl/>
        </w:rPr>
        <w:t>הקדמה</w:t>
      </w:r>
      <w:bookmarkEnd w:id="18"/>
      <w:bookmarkEnd w:id="19"/>
    </w:p>
    <w:p w14:paraId="2AB44D61" w14:textId="77777777" w:rsidR="00316356" w:rsidRDefault="00F10271" w:rsidP="0067552E">
      <w:pPr>
        <w:rPr>
          <w:rtl/>
        </w:rPr>
      </w:pPr>
      <w:r>
        <w:rPr>
          <w:rFonts w:hint="cs"/>
          <w:rtl/>
        </w:rPr>
        <w:t>בפרק זה נסק</w:t>
      </w:r>
      <w:r w:rsidR="003E6DB2">
        <w:rPr>
          <w:rFonts w:hint="cs"/>
          <w:rtl/>
        </w:rPr>
        <w:t>ו</w:t>
      </w:r>
      <w:r>
        <w:rPr>
          <w:rFonts w:hint="cs"/>
          <w:rtl/>
        </w:rPr>
        <w:t xml:space="preserve">ר </w:t>
      </w:r>
      <w:r w:rsidR="003E6DB2">
        <w:rPr>
          <w:rFonts w:hint="cs"/>
          <w:rtl/>
        </w:rPr>
        <w:t xml:space="preserve">את </w:t>
      </w:r>
      <w:r>
        <w:rPr>
          <w:rFonts w:hint="cs"/>
          <w:rtl/>
        </w:rPr>
        <w:t xml:space="preserve">המידע הזמין במקורות </w:t>
      </w:r>
      <w:r w:rsidR="00551598">
        <w:rPr>
          <w:rFonts w:hint="cs"/>
          <w:rtl/>
        </w:rPr>
        <w:t xml:space="preserve">מקצועיים ואקדמיים </w:t>
      </w:r>
      <w:r>
        <w:rPr>
          <w:rFonts w:hint="cs"/>
          <w:rtl/>
        </w:rPr>
        <w:t>בנושא</w:t>
      </w:r>
      <w:r w:rsidR="00316356">
        <w:rPr>
          <w:rFonts w:hint="cs"/>
          <w:rtl/>
        </w:rPr>
        <w:t>:</w:t>
      </w:r>
    </w:p>
    <w:p w14:paraId="418625EB" w14:textId="4703D88E" w:rsidR="00316356" w:rsidRDefault="00F10271" w:rsidP="008C36E3">
      <w:pPr>
        <w:pStyle w:val="3"/>
        <w:numPr>
          <w:ilvl w:val="2"/>
          <w:numId w:val="74"/>
        </w:numPr>
        <w:rPr>
          <w:rtl/>
        </w:rPr>
      </w:pPr>
      <w:r>
        <w:rPr>
          <w:rFonts w:hint="cs"/>
          <w:rtl/>
        </w:rPr>
        <w:t>אבטחת מידע והגנה על פרטיות</w:t>
      </w:r>
    </w:p>
    <w:p w14:paraId="31DDE402" w14:textId="153096B6" w:rsidR="00316356" w:rsidRDefault="003E6DB2" w:rsidP="008C36E3">
      <w:pPr>
        <w:pStyle w:val="3"/>
        <w:numPr>
          <w:ilvl w:val="2"/>
          <w:numId w:val="74"/>
        </w:numPr>
        <w:rPr>
          <w:rtl/>
        </w:rPr>
      </w:pPr>
      <w:r>
        <w:rPr>
          <w:rFonts w:hint="cs"/>
          <w:rtl/>
        </w:rPr>
        <w:t>אי</w:t>
      </w:r>
      <w:r w:rsidR="00316356">
        <w:rPr>
          <w:rFonts w:hint="cs"/>
          <w:rtl/>
        </w:rPr>
        <w:t>ומים על המידע מצד גורמים זדוניים</w:t>
      </w:r>
    </w:p>
    <w:p w14:paraId="799787E3" w14:textId="6ECEB78A" w:rsidR="00316356" w:rsidRDefault="00F10271" w:rsidP="008C36E3">
      <w:pPr>
        <w:pStyle w:val="3"/>
        <w:numPr>
          <w:ilvl w:val="2"/>
          <w:numId w:val="74"/>
        </w:numPr>
      </w:pPr>
      <w:r>
        <w:rPr>
          <w:rFonts w:hint="cs"/>
          <w:rtl/>
        </w:rPr>
        <w:t xml:space="preserve">טכנולוגיות רפואיות מרוחקות. </w:t>
      </w:r>
    </w:p>
    <w:p w14:paraId="0B641170" w14:textId="49775A77" w:rsidR="004B3683" w:rsidRDefault="004B3683" w:rsidP="008C36E3">
      <w:pPr>
        <w:pStyle w:val="3"/>
        <w:numPr>
          <w:ilvl w:val="2"/>
          <w:numId w:val="74"/>
        </w:numPr>
        <w:rPr>
          <w:rtl/>
        </w:rPr>
      </w:pPr>
      <w:r>
        <w:rPr>
          <w:rFonts w:hint="cs"/>
          <w:rtl/>
        </w:rPr>
        <w:t>מודל מיפוי סיכונים במכשור רפואי</w:t>
      </w:r>
    </w:p>
    <w:p w14:paraId="0AFDE2D0" w14:textId="31A5EFED" w:rsidR="00316356" w:rsidRDefault="00F10271" w:rsidP="0067552E">
      <w:pPr>
        <w:rPr>
          <w:rtl/>
        </w:rPr>
      </w:pPr>
      <w:r>
        <w:rPr>
          <w:rFonts w:hint="cs"/>
          <w:rtl/>
        </w:rPr>
        <w:t xml:space="preserve">מקורות המידע </w:t>
      </w:r>
      <w:r w:rsidR="00551598">
        <w:rPr>
          <w:rFonts w:hint="cs"/>
          <w:rtl/>
        </w:rPr>
        <w:t>הינם</w:t>
      </w:r>
      <w:r>
        <w:rPr>
          <w:rFonts w:hint="cs"/>
          <w:rtl/>
        </w:rPr>
        <w:t xml:space="preserve"> מקורות דיגיטליים פתוחים (מאמרים, אתרי </w:t>
      </w:r>
      <w:r w:rsidR="00E01BE1">
        <w:t>CERT</w:t>
      </w:r>
      <w:r>
        <w:rPr>
          <w:rFonts w:hint="cs"/>
          <w:rtl/>
        </w:rPr>
        <w:t xml:space="preserve"> לאומיים</w:t>
      </w:r>
      <w:r w:rsidR="009B0B52">
        <w:rPr>
          <w:rFonts w:hint="cs"/>
          <w:rtl/>
        </w:rPr>
        <w:t xml:space="preserve"> </w:t>
      </w:r>
      <w:r w:rsidR="009B0B52">
        <w:rPr>
          <w:rtl/>
        </w:rPr>
        <w:t>–</w:t>
      </w:r>
      <w:r w:rsidR="009B0B52">
        <w:rPr>
          <w:rFonts w:hint="cs"/>
          <w:rtl/>
        </w:rPr>
        <w:t xml:space="preserve"> בין היתר של מדינות </w:t>
      </w:r>
      <w:r w:rsidR="009B0B52">
        <w:rPr>
          <w:lang w:val="en-GB"/>
        </w:rPr>
        <w:t>OECD</w:t>
      </w:r>
      <w:r>
        <w:rPr>
          <w:rFonts w:hint="cs"/>
          <w:rtl/>
        </w:rPr>
        <w:t xml:space="preserve"> , ספרות מקוונת) וכן מקורות </w:t>
      </w:r>
      <w:r w:rsidR="003E6DB2">
        <w:rPr>
          <w:rFonts w:hint="cs"/>
          <w:rtl/>
        </w:rPr>
        <w:t>פרסונליים</w:t>
      </w:r>
      <w:r>
        <w:rPr>
          <w:rFonts w:hint="cs"/>
          <w:rtl/>
        </w:rPr>
        <w:t>: מנהלי פרויקטי סייבר, יזמים בתחום הגנת מידע, מפתחים בחברות בעלות זיקה לאבטחת מידע</w:t>
      </w:r>
      <w:r w:rsidR="00316356">
        <w:rPr>
          <w:rFonts w:hint="cs"/>
          <w:rtl/>
        </w:rPr>
        <w:t xml:space="preserve"> ורפואה</w:t>
      </w:r>
      <w:r>
        <w:rPr>
          <w:rFonts w:hint="cs"/>
          <w:rtl/>
        </w:rPr>
        <w:t xml:space="preserve">. </w:t>
      </w:r>
    </w:p>
    <w:p w14:paraId="1420EEC4" w14:textId="77777777" w:rsidR="00316356" w:rsidRDefault="00316356" w:rsidP="0067552E">
      <w:pPr>
        <w:rPr>
          <w:rtl/>
        </w:rPr>
      </w:pPr>
    </w:p>
    <w:p w14:paraId="10667DC0" w14:textId="720A6711" w:rsidR="00F10271" w:rsidRDefault="003E6DB2" w:rsidP="0067552E">
      <w:pPr>
        <w:rPr>
          <w:rtl/>
        </w:rPr>
      </w:pPr>
      <w:r>
        <w:rPr>
          <w:rFonts w:hint="cs"/>
          <w:rtl/>
        </w:rPr>
        <w:t>מ</w:t>
      </w:r>
      <w:r w:rsidR="00316356">
        <w:rPr>
          <w:rFonts w:hint="cs"/>
          <w:rtl/>
        </w:rPr>
        <w:t xml:space="preserve">יקוד הלמידה של התחום </w:t>
      </w:r>
      <w:r w:rsidR="00551598">
        <w:rPr>
          <w:rFonts w:hint="cs"/>
          <w:rtl/>
        </w:rPr>
        <w:t>דואלי -</w:t>
      </w:r>
      <w:r w:rsidR="00F10271">
        <w:rPr>
          <w:rFonts w:hint="cs"/>
          <w:rtl/>
        </w:rPr>
        <w:t xml:space="preserve"> מצד אחד</w:t>
      </w:r>
      <w:r w:rsidR="00551598">
        <w:rPr>
          <w:rFonts w:hint="cs"/>
          <w:rtl/>
        </w:rPr>
        <w:t xml:space="preserve">, </w:t>
      </w:r>
      <w:r w:rsidR="00F10271">
        <w:rPr>
          <w:rFonts w:hint="cs"/>
          <w:rtl/>
        </w:rPr>
        <w:t>איומים ו</w:t>
      </w:r>
      <w:r w:rsidR="00551598">
        <w:rPr>
          <w:rFonts w:hint="cs"/>
          <w:rtl/>
        </w:rPr>
        <w:t>נהלים קיימים ומאידך</w:t>
      </w:r>
      <w:r w:rsidR="00F10271">
        <w:rPr>
          <w:rFonts w:hint="cs"/>
          <w:rtl/>
        </w:rPr>
        <w:t xml:space="preserve"> פיתוח טכנולוגי רפואי.</w:t>
      </w:r>
    </w:p>
    <w:p w14:paraId="4E7484C8" w14:textId="0E304AEB" w:rsidR="00316356" w:rsidRDefault="00316356" w:rsidP="0067552E">
      <w:pPr>
        <w:rPr>
          <w:rtl/>
        </w:rPr>
      </w:pPr>
      <w:r>
        <w:rPr>
          <w:rFonts w:hint="cs"/>
          <w:rtl/>
        </w:rPr>
        <w:t>כאמור, פיתוח טכנולוגי רפואי הנו תחום בעל קצב גדילה הולך וגובר [</w:t>
      </w:r>
      <w:r w:rsidR="009B0B52">
        <w:rPr>
          <w:rtl/>
        </w:rPr>
        <w:fldChar w:fldCharType="begin"/>
      </w:r>
      <w:r w:rsidR="009B0B52">
        <w:rPr>
          <w:rtl/>
        </w:rPr>
        <w:instrText xml:space="preserve"> </w:instrText>
      </w:r>
      <w:r w:rsidR="009B0B52">
        <w:rPr>
          <w:rFonts w:hint="cs"/>
        </w:rPr>
        <w:instrText>REF</w:instrText>
      </w:r>
      <w:r w:rsidR="009B0B52">
        <w:rPr>
          <w:rFonts w:hint="cs"/>
          <w:rtl/>
        </w:rPr>
        <w:instrText xml:space="preserve"> _</w:instrText>
      </w:r>
      <w:r w:rsidR="009B0B52">
        <w:rPr>
          <w:rFonts w:hint="cs"/>
        </w:rPr>
        <w:instrText>Ref41773057 \r \h</w:instrText>
      </w:r>
      <w:r w:rsidR="009B0B52">
        <w:rPr>
          <w:rtl/>
        </w:rPr>
        <w:instrText xml:space="preserve"> </w:instrText>
      </w:r>
      <w:r w:rsidR="009B0B52">
        <w:rPr>
          <w:rtl/>
        </w:rPr>
      </w:r>
      <w:r w:rsidR="009B0B52">
        <w:rPr>
          <w:rtl/>
        </w:rPr>
        <w:fldChar w:fldCharType="separate"/>
      </w:r>
      <w:r w:rsidR="00C27A19">
        <w:rPr>
          <w:rtl/>
        </w:rPr>
        <w:t>‏5.1</w:t>
      </w:r>
      <w:r w:rsidR="009B0B52">
        <w:rPr>
          <w:rtl/>
        </w:rPr>
        <w:fldChar w:fldCharType="end"/>
      </w:r>
      <w:r>
        <w:rPr>
          <w:rFonts w:hint="cs"/>
          <w:rtl/>
        </w:rPr>
        <w:t>]</w:t>
      </w:r>
      <w:r w:rsidR="006161D0">
        <w:rPr>
          <w:rFonts w:hint="cs"/>
          <w:rtl/>
        </w:rPr>
        <w:t xml:space="preserve">. זאת, </w:t>
      </w:r>
      <w:r>
        <w:rPr>
          <w:rFonts w:hint="cs"/>
          <w:rtl/>
        </w:rPr>
        <w:t>במקביל לה</w:t>
      </w:r>
      <w:r w:rsidR="006161D0">
        <w:rPr>
          <w:rFonts w:hint="cs"/>
          <w:rtl/>
        </w:rPr>
        <w:t>תפתחות</w:t>
      </w:r>
      <w:r>
        <w:rPr>
          <w:rFonts w:hint="cs"/>
          <w:rtl/>
        </w:rPr>
        <w:t xml:space="preserve"> טכנולוגיית המידע</w:t>
      </w:r>
      <w:r w:rsidR="006161D0">
        <w:rPr>
          <w:rFonts w:hint="cs"/>
          <w:rtl/>
        </w:rPr>
        <w:t>,</w:t>
      </w:r>
      <w:r>
        <w:rPr>
          <w:rFonts w:hint="cs"/>
          <w:rtl/>
        </w:rPr>
        <w:t xml:space="preserve"> והשימוש </w:t>
      </w:r>
      <w:r w:rsidR="006161D0">
        <w:rPr>
          <w:rFonts w:hint="cs"/>
          <w:rtl/>
        </w:rPr>
        <w:t xml:space="preserve">בה, אשר נהיה נפוץ ונגיש לרמת משתמש קצה ממוצע. כמות המידע העובר ברשתות גלויות ובין היתר מידע רפואי פרטי מהווה יעד אטרקטיבי לגורמים זדוניים על מנת ליירט ולעשות שימוש במידע כמו גם לפגוע באמינות וזמינות המידע. אבטחת המידע והגנה על הפרטיות לא </w:t>
      </w:r>
      <w:r w:rsidR="00A42CC1">
        <w:rPr>
          <w:rFonts w:hint="cs"/>
          <w:rtl/>
        </w:rPr>
        <w:t>היית</w:t>
      </w:r>
      <w:r w:rsidR="00A42CC1">
        <w:rPr>
          <w:rFonts w:hint="eastAsia"/>
          <w:rtl/>
        </w:rPr>
        <w:t>ה</w:t>
      </w:r>
      <w:r w:rsidR="006161D0">
        <w:rPr>
          <w:rFonts w:hint="cs"/>
          <w:rtl/>
        </w:rPr>
        <w:t xml:space="preserve"> נדרשת לולא האיומים על המידע מגורמים זדוניים.</w:t>
      </w:r>
    </w:p>
    <w:p w14:paraId="53CED567" w14:textId="77777777" w:rsidR="006161D0" w:rsidRDefault="006161D0" w:rsidP="0067552E">
      <w:pPr>
        <w:rPr>
          <w:rtl/>
        </w:rPr>
      </w:pPr>
    </w:p>
    <w:p w14:paraId="468DD53A" w14:textId="77777777" w:rsidR="00781624" w:rsidRDefault="00781624" w:rsidP="0067552E">
      <w:pPr>
        <w:keepNext/>
      </w:pPr>
      <w:r>
        <w:rPr>
          <w:noProof/>
          <w:lang w:val="en-GB" w:eastAsia="en-GB"/>
        </w:rPr>
        <w:drawing>
          <wp:inline distT="0" distB="0" distL="0" distR="0" wp14:anchorId="22BA021A" wp14:editId="605D9FC6">
            <wp:extent cx="5758771" cy="3179928"/>
            <wp:effectExtent l="0" t="0" r="0" b="1905"/>
            <wp:docPr id="3" name="תמונה 3" descr="https://www.medgadget.com/wp-content/uploads/2020/01/MEDICAL-DEVICES-MARK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medgadget.com/wp-content/uploads/2020/01/MEDICAL-DEVICES-MARKET.png"/>
                    <pic:cNvPicPr>
                      <a:picLocks noChangeAspect="1" noChangeArrowheads="1"/>
                    </pic:cNvPicPr>
                  </pic:nvPicPr>
                  <pic:blipFill rotWithShape="1">
                    <a:blip r:embed="rId25">
                      <a:extLst>
                        <a:ext uri="{28A0092B-C50C-407E-A947-70E740481C1C}">
                          <a14:useLocalDpi xmlns:a14="http://schemas.microsoft.com/office/drawing/2010/main" val="0"/>
                        </a:ext>
                      </a:extLst>
                    </a:blip>
                    <a:srcRect b="7905"/>
                    <a:stretch/>
                  </pic:blipFill>
                  <pic:spPr bwMode="auto">
                    <a:xfrm>
                      <a:off x="0" y="0"/>
                      <a:ext cx="5759450" cy="3180303"/>
                    </a:xfrm>
                    <a:prstGeom prst="rect">
                      <a:avLst/>
                    </a:prstGeom>
                    <a:noFill/>
                    <a:ln>
                      <a:noFill/>
                    </a:ln>
                    <a:extLst>
                      <a:ext uri="{53640926-AAD7-44D8-BBD7-CCE9431645EC}">
                        <a14:shadowObscured xmlns:a14="http://schemas.microsoft.com/office/drawing/2010/main"/>
                      </a:ext>
                    </a:extLst>
                  </pic:spPr>
                </pic:pic>
              </a:graphicData>
            </a:graphic>
          </wp:inline>
        </w:drawing>
      </w:r>
    </w:p>
    <w:p w14:paraId="69F2D496" w14:textId="1747DF74" w:rsidR="00551598" w:rsidRPr="005212DB" w:rsidRDefault="00781624" w:rsidP="00886B51">
      <w:pPr>
        <w:pStyle w:val="Caption"/>
      </w:pPr>
      <w:bookmarkStart w:id="20" w:name="_Toc85713965"/>
      <w:r>
        <w:rPr>
          <w:rtl/>
        </w:rPr>
        <w:t xml:space="preserve">איור </w:t>
      </w:r>
      <w:r w:rsidR="001830EF">
        <w:rPr>
          <w:rtl/>
        </w:rPr>
        <w:fldChar w:fldCharType="begin"/>
      </w:r>
      <w:r w:rsidR="001830EF">
        <w:rPr>
          <w:rtl/>
        </w:rPr>
        <w:instrText xml:space="preserve"> </w:instrText>
      </w:r>
      <w:r w:rsidR="001830EF">
        <w:instrText>SEQ</w:instrText>
      </w:r>
      <w:r w:rsidR="001830EF">
        <w:rPr>
          <w:rtl/>
        </w:rPr>
        <w:instrText xml:space="preserve"> איור \* </w:instrText>
      </w:r>
      <w:r w:rsidR="001830EF">
        <w:instrText>ARABIC</w:instrText>
      </w:r>
      <w:r w:rsidR="001830EF">
        <w:rPr>
          <w:rtl/>
        </w:rPr>
        <w:instrText xml:space="preserve"> </w:instrText>
      </w:r>
      <w:r w:rsidR="001830EF">
        <w:rPr>
          <w:rtl/>
        </w:rPr>
        <w:fldChar w:fldCharType="separate"/>
      </w:r>
      <w:r w:rsidR="00C27A19">
        <w:rPr>
          <w:noProof/>
          <w:rtl/>
        </w:rPr>
        <w:t>1</w:t>
      </w:r>
      <w:r w:rsidR="001830EF">
        <w:rPr>
          <w:rtl/>
        </w:rPr>
        <w:fldChar w:fldCharType="end"/>
      </w:r>
      <w:r>
        <w:rPr>
          <w:noProof/>
        </w:rPr>
        <w:t xml:space="preserve"> </w:t>
      </w:r>
      <w:r>
        <w:rPr>
          <w:rFonts w:hint="cs"/>
          <w:noProof/>
          <w:rtl/>
        </w:rPr>
        <w:t xml:space="preserve"> - צפי גידול שוק מדיקל [באדיבות </w:t>
      </w:r>
      <w:r>
        <w:rPr>
          <w:noProof/>
        </w:rPr>
        <w:t>FortuneBuisness</w:t>
      </w:r>
      <w:r>
        <w:rPr>
          <w:rFonts w:hint="cs"/>
          <w:noProof/>
          <w:rtl/>
        </w:rPr>
        <w:t>]</w:t>
      </w:r>
      <w:bookmarkEnd w:id="20"/>
    </w:p>
    <w:p w14:paraId="2FDA6F76" w14:textId="77777777" w:rsidR="00551598" w:rsidRPr="0067552E" w:rsidRDefault="00551598">
      <w:pPr>
        <w:widowControl/>
        <w:bidi w:val="0"/>
        <w:adjustRightInd/>
        <w:spacing w:line="240" w:lineRule="auto"/>
        <w:textAlignment w:val="auto"/>
        <w:rPr>
          <w:rtl/>
          <w:lang w:val="en-GB"/>
        </w:rPr>
      </w:pPr>
      <w:r>
        <w:rPr>
          <w:rtl/>
        </w:rPr>
        <w:br w:type="page"/>
      </w:r>
    </w:p>
    <w:p w14:paraId="7C1C8DF3" w14:textId="63B086F1" w:rsidR="00044EA9" w:rsidRDefault="00044EA9" w:rsidP="0067552E">
      <w:pPr>
        <w:pStyle w:val="2"/>
        <w:ind w:left="990" w:hanging="630"/>
      </w:pPr>
      <w:bookmarkStart w:id="21" w:name="_Toc85634520"/>
      <w:bookmarkStart w:id="22" w:name="_Toc85713921"/>
      <w:r>
        <w:rPr>
          <w:rtl/>
        </w:rPr>
        <w:t xml:space="preserve">סקר ספרות </w:t>
      </w:r>
      <w:r w:rsidR="00E64351">
        <w:rPr>
          <w:rFonts w:hint="cs"/>
          <w:rtl/>
        </w:rPr>
        <w:t>בנושא: אבטח</w:t>
      </w:r>
      <w:r w:rsidR="004B3683">
        <w:rPr>
          <w:rFonts w:hint="cs"/>
          <w:rtl/>
        </w:rPr>
        <w:t>ת</w:t>
      </w:r>
      <w:r w:rsidR="00E64351">
        <w:rPr>
          <w:rFonts w:hint="cs"/>
          <w:rtl/>
        </w:rPr>
        <w:t xml:space="preserve"> מידע והגנה על פרטיות</w:t>
      </w:r>
      <w:bookmarkEnd w:id="21"/>
      <w:bookmarkEnd w:id="22"/>
    </w:p>
    <w:p w14:paraId="25051679" w14:textId="77777777" w:rsidR="00531D59" w:rsidRDefault="00531D59" w:rsidP="0067552E">
      <w:pPr>
        <w:rPr>
          <w:rtl/>
        </w:rPr>
      </w:pPr>
    </w:p>
    <w:p w14:paraId="31D76A89" w14:textId="0C2A9F46" w:rsidR="00C90744" w:rsidRPr="00C90744" w:rsidRDefault="00C90744" w:rsidP="0067552E">
      <w:pPr>
        <w:rPr>
          <w:rtl/>
        </w:rPr>
      </w:pPr>
      <w:r w:rsidRPr="00C90744">
        <w:rPr>
          <w:rFonts w:hint="eastAsia"/>
          <w:rtl/>
        </w:rPr>
        <w:t>במשך</w:t>
      </w:r>
      <w:r w:rsidRPr="00C90744">
        <w:rPr>
          <w:rtl/>
        </w:rPr>
        <w:t xml:space="preserve"> העשור האחרון </w:t>
      </w:r>
      <w:r w:rsidR="004B3683">
        <w:rPr>
          <w:rFonts w:hint="cs"/>
          <w:rtl/>
        </w:rPr>
        <w:t>גרמה</w:t>
      </w:r>
      <w:r w:rsidRPr="00C90744">
        <w:rPr>
          <w:rtl/>
        </w:rPr>
        <w:t xml:space="preserve"> ההתפתחות הטכנולוגית המהירה </w:t>
      </w:r>
      <w:r w:rsidR="00AA0F09">
        <w:rPr>
          <w:rFonts w:hint="cs"/>
          <w:rtl/>
        </w:rPr>
        <w:t xml:space="preserve">קונפליקט </w:t>
      </w:r>
      <w:r w:rsidRPr="00C90744">
        <w:rPr>
          <w:rtl/>
        </w:rPr>
        <w:t>ו</w:t>
      </w:r>
      <w:r w:rsidR="00AA0F09">
        <w:rPr>
          <w:rFonts w:hint="cs"/>
          <w:rtl/>
        </w:rPr>
        <w:t>חוסר הלימה</w:t>
      </w:r>
      <w:r w:rsidRPr="00C90744">
        <w:rPr>
          <w:rtl/>
        </w:rPr>
        <w:t xml:space="preserve"> בין </w:t>
      </w:r>
      <w:r w:rsidR="00444AE3">
        <w:rPr>
          <w:rFonts w:hint="cs"/>
          <w:rtl/>
        </w:rPr>
        <w:t xml:space="preserve">זמינות המידע ויכולת הגישה אליו גם מצד גורמי לא מורשים וכן בין </w:t>
      </w:r>
      <w:r w:rsidRPr="00C90744">
        <w:rPr>
          <w:rtl/>
        </w:rPr>
        <w:t xml:space="preserve">הזכות לפרטיות לבין </w:t>
      </w:r>
      <w:r w:rsidR="00AA0F09">
        <w:rPr>
          <w:rFonts w:hint="cs"/>
          <w:rtl/>
        </w:rPr>
        <w:t xml:space="preserve">הרגלי </w:t>
      </w:r>
      <w:r w:rsidRPr="00C90744">
        <w:rPr>
          <w:rtl/>
        </w:rPr>
        <w:t>איסוף, שמירה ועיבוד של מידע אישי, שהכלכלה ה</w:t>
      </w:r>
      <w:r w:rsidR="00AA0F09">
        <w:rPr>
          <w:rFonts w:hint="cs"/>
          <w:rtl/>
        </w:rPr>
        <w:t xml:space="preserve">מודרנית, המבוססת על הטכנולוגיה הדיגיטלית, </w:t>
      </w:r>
      <w:r w:rsidR="00FA510C">
        <w:rPr>
          <w:rFonts w:hint="cs"/>
          <w:rtl/>
        </w:rPr>
        <w:t>דוגלת בהם</w:t>
      </w:r>
      <w:r w:rsidRPr="00C90744">
        <w:rPr>
          <w:rtl/>
        </w:rPr>
        <w:t xml:space="preserve">. </w:t>
      </w:r>
      <w:r w:rsidR="00FA510C">
        <w:rPr>
          <w:rFonts w:hint="cs"/>
          <w:rtl/>
        </w:rPr>
        <w:t>השינוי בולט ב:</w:t>
      </w:r>
    </w:p>
    <w:p w14:paraId="2B1D4298" w14:textId="0C33686F" w:rsidR="00C90744" w:rsidRPr="00C90744" w:rsidRDefault="00C90744" w:rsidP="008C36E3">
      <w:pPr>
        <w:pStyle w:val="3"/>
        <w:numPr>
          <w:ilvl w:val="2"/>
          <w:numId w:val="74"/>
        </w:numPr>
        <w:rPr>
          <w:rtl/>
        </w:rPr>
      </w:pPr>
      <w:r w:rsidRPr="00C90744">
        <w:rPr>
          <w:rtl/>
        </w:rPr>
        <w:t>טכניקות חדשות וזולות לאחסון כמויות עצומות של מידע אישי</w:t>
      </w:r>
      <w:r w:rsidRPr="00C90744">
        <w:t xml:space="preserve"> </w:t>
      </w:r>
    </w:p>
    <w:p w14:paraId="11187AEE" w14:textId="5BCAFC60" w:rsidR="00C90744" w:rsidRPr="00C90744" w:rsidRDefault="00C90744" w:rsidP="008C36E3">
      <w:pPr>
        <w:pStyle w:val="3"/>
        <w:numPr>
          <w:ilvl w:val="2"/>
          <w:numId w:val="74"/>
        </w:numPr>
      </w:pPr>
      <w:r w:rsidRPr="00C90744">
        <w:rPr>
          <w:rtl/>
        </w:rPr>
        <w:t xml:space="preserve">מהפכת הקישוריות (אינטרנט) , לא רק במה שקשור </w:t>
      </w:r>
      <w:r w:rsidR="00FA510C">
        <w:rPr>
          <w:rFonts w:hint="cs"/>
          <w:rtl/>
        </w:rPr>
        <w:t xml:space="preserve">לתקשורת תוכן אלא במישורים נוספים </w:t>
      </w:r>
      <w:r w:rsidRPr="00C90744">
        <w:rPr>
          <w:rtl/>
        </w:rPr>
        <w:t xml:space="preserve">(החל במכשירים וכלה </w:t>
      </w:r>
      <w:r w:rsidR="005212DB">
        <w:rPr>
          <w:rFonts w:hint="cs"/>
          <w:rtl/>
        </w:rPr>
        <w:t>ב</w:t>
      </w:r>
      <w:r w:rsidRPr="00C90744">
        <w:rPr>
          <w:rtl/>
        </w:rPr>
        <w:t>בוטים). מהפכת הקישוריות מאפשרת העברת נתוני עתק</w:t>
      </w:r>
      <w:r w:rsidRPr="00C90744">
        <w:t xml:space="preserve"> </w:t>
      </w:r>
      <w:r w:rsidR="007A309B">
        <w:t>(Big Data)</w:t>
      </w:r>
      <w:r w:rsidRPr="00C90744">
        <w:t xml:space="preserve"> </w:t>
      </w:r>
      <w:r w:rsidRPr="00C90744">
        <w:rPr>
          <w:rtl/>
        </w:rPr>
        <w:t>בלתי פוסקת מחיישנים</w:t>
      </w:r>
      <w:r w:rsidR="00FA510C">
        <w:rPr>
          <w:rFonts w:hint="cs"/>
          <w:rtl/>
        </w:rPr>
        <w:t xml:space="preserve"> בעמדות קצה</w:t>
      </w:r>
      <w:r w:rsidRPr="00C90744">
        <w:rPr>
          <w:rtl/>
        </w:rPr>
        <w:t xml:space="preserve"> וממכשירים אוג</w:t>
      </w:r>
      <w:r w:rsidR="007A309B">
        <w:rPr>
          <w:rFonts w:hint="cs"/>
          <w:rtl/>
        </w:rPr>
        <w:t>ר</w:t>
      </w:r>
      <w:r w:rsidRPr="00C90744">
        <w:rPr>
          <w:rtl/>
        </w:rPr>
        <w:t>י מידע אישי ל"מוחות" מרכזיי</w:t>
      </w:r>
      <w:r w:rsidR="005212DB">
        <w:rPr>
          <w:rFonts w:hint="cs"/>
          <w:rtl/>
        </w:rPr>
        <w:t>ם המסייעים בעיבוד הנתונים ומתן המלצות רפואיות</w:t>
      </w:r>
      <w:r>
        <w:t>.</w:t>
      </w:r>
    </w:p>
    <w:p w14:paraId="4E888D2D" w14:textId="047A8962" w:rsidR="007A309B" w:rsidRDefault="00C90744" w:rsidP="008C36E3">
      <w:pPr>
        <w:pStyle w:val="3"/>
        <w:numPr>
          <w:ilvl w:val="2"/>
          <w:numId w:val="74"/>
        </w:numPr>
      </w:pPr>
      <w:r w:rsidRPr="00C90744">
        <w:rPr>
          <w:rtl/>
        </w:rPr>
        <w:t xml:space="preserve">מהפכת הבינה המלאכותית – המאפשרת ניתוח </w:t>
      </w:r>
      <w:r w:rsidR="00FA510C">
        <w:rPr>
          <w:rFonts w:hint="cs"/>
          <w:rtl/>
        </w:rPr>
        <w:t xml:space="preserve">כמות גדולה של </w:t>
      </w:r>
      <w:r w:rsidRPr="00C90744">
        <w:rPr>
          <w:rtl/>
        </w:rPr>
        <w:t>הנתונים, לרבות המידע האישי שנאג</w:t>
      </w:r>
      <w:r w:rsidR="00FA510C">
        <w:rPr>
          <w:rFonts w:hint="cs"/>
          <w:rtl/>
        </w:rPr>
        <w:t>ר.</w:t>
      </w:r>
      <w:r w:rsidRPr="00C90744">
        <w:rPr>
          <w:rtl/>
        </w:rPr>
        <w:t xml:space="preserve"> </w:t>
      </w:r>
      <w:r w:rsidR="00FA510C" w:rsidRPr="00C90744">
        <w:rPr>
          <w:rtl/>
        </w:rPr>
        <w:t>גופ</w:t>
      </w:r>
      <w:r w:rsidR="00FA510C">
        <w:rPr>
          <w:rtl/>
        </w:rPr>
        <w:t>י ענק מסחריים</w:t>
      </w:r>
      <w:r w:rsidR="00FA510C" w:rsidRPr="00C90744">
        <w:rPr>
          <w:rtl/>
        </w:rPr>
        <w:t xml:space="preserve"> </w:t>
      </w:r>
      <w:r w:rsidR="00FA510C">
        <w:rPr>
          <w:rFonts w:hint="cs"/>
          <w:rtl/>
        </w:rPr>
        <w:t>ו</w:t>
      </w:r>
      <w:r w:rsidRPr="00C90744">
        <w:rPr>
          <w:rtl/>
        </w:rPr>
        <w:t xml:space="preserve">מדינות </w:t>
      </w:r>
      <w:r>
        <w:rPr>
          <w:rtl/>
        </w:rPr>
        <w:t>הפכו להיות "כּוֹרֵ</w:t>
      </w:r>
      <w:r w:rsidRPr="00C90744">
        <w:rPr>
          <w:rtl/>
        </w:rPr>
        <w:t xml:space="preserve">י מידע אישי". למעשה </w:t>
      </w:r>
      <w:r w:rsidR="00FA510C">
        <w:rPr>
          <w:rFonts w:hint="cs"/>
          <w:rtl/>
        </w:rPr>
        <w:t>ההתייחסו</w:t>
      </w:r>
      <w:r w:rsidR="00FA510C">
        <w:rPr>
          <w:rFonts w:hint="eastAsia"/>
          <w:rtl/>
        </w:rPr>
        <w:t>ת</w:t>
      </w:r>
      <w:r w:rsidR="00FA510C">
        <w:rPr>
          <w:rFonts w:hint="cs"/>
          <w:rtl/>
        </w:rPr>
        <w:t xml:space="preserve"> לאדם הנה כ-</w:t>
      </w:r>
      <w:r w:rsidRPr="00C90744">
        <w:rPr>
          <w:rtl/>
        </w:rPr>
        <w:t xml:space="preserve"> </w:t>
      </w:r>
      <w:r>
        <w:rPr>
          <w:rFonts w:hint="cs"/>
          <w:rtl/>
        </w:rPr>
        <w:t>"נושא מידע" (</w:t>
      </w:r>
      <w:r>
        <w:t>Data Subject</w:t>
      </w:r>
      <w:r>
        <w:rPr>
          <w:rFonts w:hint="cs"/>
          <w:rtl/>
        </w:rPr>
        <w:t xml:space="preserve">). </w:t>
      </w:r>
      <w:r w:rsidRPr="00C90744">
        <w:rPr>
          <w:rtl/>
        </w:rPr>
        <w:t>ליבת הכלכלה הדיגיטלית והמודל העסקי של חברות ענק כגון גוגל</w:t>
      </w:r>
      <w:r w:rsidRPr="00C90744">
        <w:t>,</w:t>
      </w:r>
      <w:r>
        <w:rPr>
          <w:rFonts w:hint="cs"/>
          <w:rtl/>
        </w:rPr>
        <w:t xml:space="preserve"> </w:t>
      </w:r>
      <w:r w:rsidRPr="00C90744">
        <w:rPr>
          <w:rtl/>
        </w:rPr>
        <w:t xml:space="preserve">אמזון </w:t>
      </w:r>
      <w:r w:rsidR="00BF058D">
        <w:rPr>
          <w:rFonts w:hint="cs"/>
          <w:rtl/>
        </w:rPr>
        <w:t>ו</w:t>
      </w:r>
      <w:r w:rsidRPr="00C90744">
        <w:rPr>
          <w:rtl/>
        </w:rPr>
        <w:t>פייסבוק ה</w:t>
      </w:r>
      <w:r w:rsidR="00FA510C">
        <w:rPr>
          <w:rFonts w:hint="cs"/>
          <w:rtl/>
        </w:rPr>
        <w:t>נה</w:t>
      </w:r>
      <w:r w:rsidRPr="00C90744">
        <w:rPr>
          <w:rtl/>
        </w:rPr>
        <w:t xml:space="preserve"> צבירת מידע אישי וניתוח שלו לצורך הפקת תובנות חדשות</w:t>
      </w:r>
      <w:r w:rsidR="00FA510C">
        <w:rPr>
          <w:rFonts w:hint="cs"/>
          <w:rtl/>
        </w:rPr>
        <w:t>, כגון שיווק ממומן ממוקד ושרות תוכן אישי יותר</w:t>
      </w:r>
      <w:r>
        <w:rPr>
          <w:rFonts w:hint="cs"/>
          <w:rtl/>
        </w:rPr>
        <w:t xml:space="preserve">. </w:t>
      </w:r>
      <w:r w:rsidRPr="00C90744">
        <w:rPr>
          <w:rtl/>
        </w:rPr>
        <w:t xml:space="preserve">יתר על כן, מיליוני עסקים קטנים ובינוניים </w:t>
      </w:r>
      <w:r>
        <w:rPr>
          <w:rFonts w:hint="cs"/>
          <w:rtl/>
        </w:rPr>
        <w:t>אוגרים</w:t>
      </w:r>
      <w:r w:rsidRPr="00C90744">
        <w:rPr>
          <w:rtl/>
        </w:rPr>
        <w:t xml:space="preserve"> מידע אישי כל העת. ערכם של מאגרי המידע </w:t>
      </w:r>
      <w:r>
        <w:rPr>
          <w:rFonts w:hint="cs"/>
          <w:rtl/>
        </w:rPr>
        <w:t>ה</w:t>
      </w:r>
      <w:r w:rsidRPr="00C90744">
        <w:rPr>
          <w:rtl/>
        </w:rPr>
        <w:t xml:space="preserve">פרטי </w:t>
      </w:r>
      <w:r w:rsidR="00FA510C">
        <w:rPr>
          <w:rFonts w:hint="cs"/>
          <w:rtl/>
        </w:rPr>
        <w:t>גבוהה מאוד -</w:t>
      </w:r>
      <w:r w:rsidRPr="00C90744">
        <w:rPr>
          <w:rtl/>
        </w:rPr>
        <w:t xml:space="preserve"> </w:t>
      </w:r>
      <w:r>
        <w:rPr>
          <w:rFonts w:hint="cs"/>
          <w:rtl/>
        </w:rPr>
        <w:t>מ</w:t>
      </w:r>
      <w:r w:rsidRPr="00C90744">
        <w:rPr>
          <w:rtl/>
        </w:rPr>
        <w:t>מידע על הרגלי גלישה ועד למידע על היסטוריה רפואית</w:t>
      </w:r>
      <w:r w:rsidRPr="00C90744">
        <w:t>.</w:t>
      </w:r>
      <w:r>
        <w:rPr>
          <w:rFonts w:hint="cs"/>
          <w:rtl/>
        </w:rPr>
        <w:t xml:space="preserve"> </w:t>
      </w:r>
      <w:r w:rsidRPr="00C90744">
        <w:rPr>
          <w:rtl/>
        </w:rPr>
        <w:t>המדינות לא נותרו מאחור, וגם הן מפתחות מערכות לאיסוף מידע אישי מסוגים שונים</w:t>
      </w:r>
      <w:r w:rsidR="00FA510C">
        <w:rPr>
          <w:rFonts w:hint="cs"/>
          <w:rtl/>
        </w:rPr>
        <w:t xml:space="preserve"> - </w:t>
      </w:r>
      <w:r w:rsidRPr="00C90744">
        <w:rPr>
          <w:rtl/>
        </w:rPr>
        <w:t xml:space="preserve">החל במידע אישי הנאסף בפעילות ממשלתית שגרתית (כדוגמת </w:t>
      </w:r>
      <w:r w:rsidR="00AA0F09">
        <w:rPr>
          <w:rFonts w:hint="cs"/>
          <w:rtl/>
        </w:rPr>
        <w:t xml:space="preserve">בטחון, </w:t>
      </w:r>
      <w:r w:rsidRPr="00C90744">
        <w:rPr>
          <w:rtl/>
        </w:rPr>
        <w:t xml:space="preserve">חינוך, </w:t>
      </w:r>
      <w:r w:rsidR="00AA0F09">
        <w:rPr>
          <w:rFonts w:hint="cs"/>
          <w:rtl/>
        </w:rPr>
        <w:t>שרותי רווחה</w:t>
      </w:r>
      <w:r w:rsidRPr="00C90744">
        <w:rPr>
          <w:rtl/>
        </w:rPr>
        <w:t xml:space="preserve"> </w:t>
      </w:r>
      <w:r w:rsidR="00AA0F09">
        <w:rPr>
          <w:rFonts w:hint="cs"/>
          <w:rtl/>
        </w:rPr>
        <w:t>ו</w:t>
      </w:r>
      <w:r w:rsidRPr="00C90744">
        <w:rPr>
          <w:rtl/>
        </w:rPr>
        <w:t xml:space="preserve">בריאות), </w:t>
      </w:r>
      <w:r w:rsidR="00AA0F09">
        <w:rPr>
          <w:rFonts w:hint="cs"/>
          <w:rtl/>
        </w:rPr>
        <w:t>דרך</w:t>
      </w:r>
      <w:r w:rsidRPr="00C90744">
        <w:rPr>
          <w:rtl/>
        </w:rPr>
        <w:t xml:space="preserve"> מצלמות </w:t>
      </w:r>
      <w:r w:rsidR="00FA510C">
        <w:rPr>
          <w:rFonts w:hint="cs"/>
          <w:rtl/>
        </w:rPr>
        <w:t>רחוב ומערכות פיקוח עירוניות</w:t>
      </w:r>
      <w:r w:rsidRPr="00C90744">
        <w:rPr>
          <w:rtl/>
        </w:rPr>
        <w:t xml:space="preserve"> וחיישני חום וקול לזיהוי אזרחים ולניטור פעולותיהם, וכלה במאגרים למידע ביומטרי או איסוף יזום של מידע מרשתות חברתיות</w:t>
      </w:r>
      <w:r w:rsidR="007A309B">
        <w:rPr>
          <w:rFonts w:hint="cs"/>
          <w:rtl/>
        </w:rPr>
        <w:t xml:space="preserve">. </w:t>
      </w:r>
    </w:p>
    <w:p w14:paraId="31286C0F" w14:textId="77777777" w:rsidR="00AA0F09" w:rsidRDefault="00AA0F09" w:rsidP="0067552E">
      <w:pPr>
        <w:rPr>
          <w:rtl/>
        </w:rPr>
      </w:pPr>
    </w:p>
    <w:p w14:paraId="0F6E712C" w14:textId="39810667" w:rsidR="000D12EA" w:rsidRPr="00C90744" w:rsidRDefault="00C90744" w:rsidP="0067552E">
      <w:pPr>
        <w:rPr>
          <w:rtl/>
        </w:rPr>
      </w:pPr>
      <w:r w:rsidRPr="00C90744">
        <w:rPr>
          <w:rtl/>
        </w:rPr>
        <w:t xml:space="preserve">איסוף המידע האישי האינטנסיבי והיתרונות הגלומים בטכנולוגיה מחייבים </w:t>
      </w:r>
      <w:r w:rsidR="007A309B">
        <w:rPr>
          <w:rFonts w:hint="cs"/>
          <w:rtl/>
        </w:rPr>
        <w:t>מודעות ואמצעי הגנה על מנת למנוע שימושים פסולים במידע ובגישה אליה,</w:t>
      </w:r>
      <w:r w:rsidRPr="00C90744">
        <w:rPr>
          <w:rtl/>
        </w:rPr>
        <w:t xml:space="preserve"> (כגון פרשת קיימברידג' אנליטיקה</w:t>
      </w:r>
      <w:r w:rsidR="007A309B">
        <w:rPr>
          <w:rFonts w:hint="cs"/>
          <w:rtl/>
        </w:rPr>
        <w:t xml:space="preserve"> [</w:t>
      </w:r>
      <w:r w:rsidR="007A309B">
        <w:rPr>
          <w:rtl/>
        </w:rPr>
        <w:fldChar w:fldCharType="begin"/>
      </w:r>
      <w:r w:rsidR="007A309B">
        <w:rPr>
          <w:rtl/>
        </w:rPr>
        <w:instrText xml:space="preserve"> </w:instrText>
      </w:r>
      <w:r w:rsidR="007A309B">
        <w:rPr>
          <w:rFonts w:hint="cs"/>
        </w:rPr>
        <w:instrText>REF</w:instrText>
      </w:r>
      <w:r w:rsidR="007A309B">
        <w:rPr>
          <w:rFonts w:hint="cs"/>
          <w:rtl/>
        </w:rPr>
        <w:instrText xml:space="preserve"> _</w:instrText>
      </w:r>
      <w:r w:rsidR="007A309B">
        <w:rPr>
          <w:rFonts w:hint="cs"/>
        </w:rPr>
        <w:instrText>Ref41832128 \r \h</w:instrText>
      </w:r>
      <w:r w:rsidR="007A309B">
        <w:rPr>
          <w:rtl/>
        </w:rPr>
        <w:instrText xml:space="preserve"> </w:instrText>
      </w:r>
      <w:r w:rsidR="007A309B">
        <w:rPr>
          <w:rtl/>
        </w:rPr>
      </w:r>
      <w:r w:rsidR="007A309B">
        <w:rPr>
          <w:rtl/>
        </w:rPr>
        <w:fldChar w:fldCharType="separate"/>
      </w:r>
      <w:r w:rsidR="00C27A19">
        <w:rPr>
          <w:rtl/>
        </w:rPr>
        <w:t>‏5.7</w:t>
      </w:r>
      <w:r w:rsidR="007A309B">
        <w:rPr>
          <w:rtl/>
        </w:rPr>
        <w:fldChar w:fldCharType="end"/>
      </w:r>
      <w:r w:rsidR="007A309B">
        <w:rPr>
          <w:rFonts w:hint="cs"/>
          <w:rtl/>
        </w:rPr>
        <w:t>]</w:t>
      </w:r>
      <w:r w:rsidRPr="00C90744">
        <w:rPr>
          <w:rtl/>
        </w:rPr>
        <w:t>)</w:t>
      </w:r>
      <w:r w:rsidR="007A309B">
        <w:rPr>
          <w:rFonts w:hint="cs"/>
          <w:rtl/>
        </w:rPr>
        <w:t>.</w:t>
      </w:r>
    </w:p>
    <w:p w14:paraId="26A13B46" w14:textId="0AA3DCFF" w:rsidR="000D12EA" w:rsidRDefault="000D12EA" w:rsidP="005212DB">
      <w:pPr>
        <w:rPr>
          <w:rtl/>
        </w:rPr>
      </w:pPr>
      <w:r>
        <w:rPr>
          <w:rtl/>
        </w:rPr>
        <w:t>כיום נהוג ליישם אבטחת מידע על בסיס שני מודלים עיקריים. האחד: “מודל שבע השכבות” של ארגון</w:t>
      </w:r>
      <w:r w:rsidR="00FA510C">
        <w:rPr>
          <w:rFonts w:hint="cs"/>
          <w:rtl/>
        </w:rPr>
        <w:t xml:space="preserve"> ה-</w:t>
      </w:r>
      <w:r>
        <w:t>OSI</w:t>
      </w:r>
      <w:r>
        <w:rPr>
          <w:rtl/>
        </w:rPr>
        <w:t xml:space="preserve"> </w:t>
      </w:r>
      <w:r w:rsidR="00B3074E">
        <w:rPr>
          <w:rFonts w:hint="cs"/>
          <w:rtl/>
        </w:rPr>
        <w:t>[</w:t>
      </w:r>
      <w:r w:rsidR="00B3074E">
        <w:rPr>
          <w:rtl/>
        </w:rPr>
        <w:fldChar w:fldCharType="begin"/>
      </w:r>
      <w:r w:rsidR="00B3074E">
        <w:rPr>
          <w:rtl/>
        </w:rPr>
        <w:instrText xml:space="preserve"> </w:instrText>
      </w:r>
      <w:r w:rsidR="00B3074E">
        <w:rPr>
          <w:rFonts w:hint="cs"/>
        </w:rPr>
        <w:instrText>REF</w:instrText>
      </w:r>
      <w:r w:rsidR="00B3074E">
        <w:rPr>
          <w:rFonts w:hint="cs"/>
          <w:rtl/>
        </w:rPr>
        <w:instrText xml:space="preserve"> _</w:instrText>
      </w:r>
      <w:r w:rsidR="00B3074E">
        <w:rPr>
          <w:rFonts w:hint="cs"/>
        </w:rPr>
        <w:instrText>Ref41831103 \r \h</w:instrText>
      </w:r>
      <w:r w:rsidR="00B3074E">
        <w:rPr>
          <w:rtl/>
        </w:rPr>
        <w:instrText xml:space="preserve"> </w:instrText>
      </w:r>
      <w:r w:rsidR="00B3074E">
        <w:rPr>
          <w:rtl/>
        </w:rPr>
      </w:r>
      <w:r w:rsidR="00B3074E">
        <w:rPr>
          <w:rtl/>
        </w:rPr>
        <w:fldChar w:fldCharType="separate"/>
      </w:r>
      <w:r w:rsidR="00C27A19">
        <w:rPr>
          <w:rtl/>
        </w:rPr>
        <w:t>‏5.5</w:t>
      </w:r>
      <w:r w:rsidR="00B3074E">
        <w:rPr>
          <w:rtl/>
        </w:rPr>
        <w:fldChar w:fldCharType="end"/>
      </w:r>
      <w:r w:rsidR="00B3074E">
        <w:rPr>
          <w:rFonts w:hint="cs"/>
          <w:rtl/>
        </w:rPr>
        <w:t xml:space="preserve">] </w:t>
      </w:r>
      <w:r>
        <w:rPr>
          <w:rtl/>
        </w:rPr>
        <w:t xml:space="preserve">והשני: “מודל המעגלים” </w:t>
      </w:r>
      <w:r w:rsidR="00FA510C">
        <w:rPr>
          <w:rFonts w:hint="cs"/>
          <w:rtl/>
        </w:rPr>
        <w:t>-</w:t>
      </w:r>
      <w:r>
        <w:rPr>
          <w:rtl/>
        </w:rPr>
        <w:t xml:space="preserve"> </w:t>
      </w:r>
      <w:r>
        <w:t>CIA</w:t>
      </w:r>
      <w:r>
        <w:rPr>
          <w:rtl/>
        </w:rPr>
        <w:t>. בשני המודלים שכבות ההגנה החיצוניות הן: שכבת מדיניות, שכבת הגנה פיזית, שכבת הגנה על התקשורת הפנימית, שכבת הגנה על התקשורת החיצונית, שכבת הגנה על בסיס הנתונים ותחנת המשתמש, שכבת אבטחת האפליקציה, ושכבת אבטחת הנתונים. במודל המעגלים מקובל להתייחס לשלושה נכסים מרכזיים שעליהם נדרש להגן במערכות מידע:</w:t>
      </w:r>
    </w:p>
    <w:p w14:paraId="126BA6E0" w14:textId="313FDEA9" w:rsidR="000D12EA" w:rsidRDefault="000D12EA" w:rsidP="008C36E3">
      <w:pPr>
        <w:pStyle w:val="3"/>
        <w:numPr>
          <w:ilvl w:val="2"/>
          <w:numId w:val="74"/>
        </w:numPr>
        <w:rPr>
          <w:rtl/>
        </w:rPr>
      </w:pPr>
      <w:r>
        <w:rPr>
          <w:rtl/>
        </w:rPr>
        <w:t xml:space="preserve">חסיון המידע </w:t>
      </w:r>
      <w:r>
        <w:rPr>
          <w:rFonts w:hint="cs"/>
          <w:rtl/>
        </w:rPr>
        <w:t>(</w:t>
      </w:r>
      <w:r>
        <w:rPr>
          <w:b/>
          <w:bCs/>
        </w:rPr>
        <w:t>[</w:t>
      </w:r>
      <w:r w:rsidRPr="0067552E">
        <w:rPr>
          <w:b/>
          <w:bCs/>
        </w:rPr>
        <w:t>C</w:t>
      </w:r>
      <w:r>
        <w:t>]onfidentiality</w:t>
      </w:r>
      <w:r>
        <w:rPr>
          <w:rFonts w:hint="cs"/>
          <w:rtl/>
        </w:rPr>
        <w:t xml:space="preserve">) </w:t>
      </w:r>
      <w:r>
        <w:rPr>
          <w:rtl/>
        </w:rPr>
        <w:t>– מידע</w:t>
      </w:r>
      <w:r w:rsidR="00FA510C">
        <w:rPr>
          <w:rtl/>
        </w:rPr>
        <w:t xml:space="preserve"> יהיה נגיש לגורם שהורשה לו בלבד</w:t>
      </w:r>
      <w:r w:rsidR="00FA510C">
        <w:rPr>
          <w:rFonts w:hint="cs"/>
          <w:rtl/>
        </w:rPr>
        <w:t>.</w:t>
      </w:r>
    </w:p>
    <w:p w14:paraId="270FD9DD" w14:textId="4A70DBDF" w:rsidR="000D12EA" w:rsidRDefault="000D12EA" w:rsidP="008C36E3">
      <w:pPr>
        <w:pStyle w:val="3"/>
        <w:numPr>
          <w:ilvl w:val="2"/>
          <w:numId w:val="74"/>
        </w:numPr>
      </w:pPr>
      <w:r>
        <w:rPr>
          <w:rtl/>
        </w:rPr>
        <w:t xml:space="preserve">שלמות ואמינות המידע </w:t>
      </w:r>
      <w:r>
        <w:rPr>
          <w:rFonts w:hint="cs"/>
          <w:rtl/>
        </w:rPr>
        <w:t>(</w:t>
      </w:r>
      <w:r>
        <w:t>[</w:t>
      </w:r>
      <w:r w:rsidRPr="0067552E">
        <w:rPr>
          <w:b/>
          <w:bCs/>
        </w:rPr>
        <w:t>I</w:t>
      </w:r>
      <w:r>
        <w:t>]ntegrity</w:t>
      </w:r>
      <w:r>
        <w:rPr>
          <w:rFonts w:hint="cs"/>
          <w:rtl/>
        </w:rPr>
        <w:t>)</w:t>
      </w:r>
      <w:r>
        <w:rPr>
          <w:rtl/>
        </w:rPr>
        <w:t>– הגנה על כך שהמידע במערכת יכיל את כל שהוגדר מלכתחילה וכי הנתונים עצמם לא עברו שינוי על ידי גורם שאינו מורשה.</w:t>
      </w:r>
    </w:p>
    <w:p w14:paraId="7FFADF69" w14:textId="040638E4" w:rsidR="000D12EA" w:rsidRDefault="000D12EA" w:rsidP="008C36E3">
      <w:pPr>
        <w:pStyle w:val="3"/>
        <w:numPr>
          <w:ilvl w:val="2"/>
          <w:numId w:val="74"/>
        </w:numPr>
        <w:rPr>
          <w:rtl/>
        </w:rPr>
      </w:pPr>
      <w:r>
        <w:rPr>
          <w:rtl/>
        </w:rPr>
        <w:t xml:space="preserve">זמינות המידע והמערכת </w:t>
      </w:r>
      <w:r>
        <w:rPr>
          <w:rFonts w:hint="cs"/>
          <w:rtl/>
        </w:rPr>
        <w:t>(</w:t>
      </w:r>
      <w:r>
        <w:t>[</w:t>
      </w:r>
      <w:r w:rsidRPr="00C67A07">
        <w:rPr>
          <w:b/>
          <w:bCs/>
        </w:rPr>
        <w:t>A</w:t>
      </w:r>
      <w:r>
        <w:t>]vailability</w:t>
      </w:r>
      <w:r>
        <w:rPr>
          <w:rFonts w:hint="cs"/>
          <w:rtl/>
        </w:rPr>
        <w:t xml:space="preserve">) </w:t>
      </w:r>
      <w:r>
        <w:rPr>
          <w:rtl/>
        </w:rPr>
        <w:t>– מערכת המידע והמידע האגור בה יהיו זמינים בהתאם לרמת הזמינ</w:t>
      </w:r>
      <w:r w:rsidR="00FA510C">
        <w:rPr>
          <w:rtl/>
        </w:rPr>
        <w:t>ות שהוגדרה על ידי לקוחות המערכת</w:t>
      </w:r>
      <w:r w:rsidR="00FA510C">
        <w:rPr>
          <w:rFonts w:hint="cs"/>
          <w:rtl/>
        </w:rPr>
        <w:t>.</w:t>
      </w:r>
    </w:p>
    <w:p w14:paraId="66AFC3E4" w14:textId="77777777" w:rsidR="000D12EA" w:rsidRDefault="000D12EA" w:rsidP="0067552E">
      <w:pPr>
        <w:pStyle w:val="3"/>
        <w:numPr>
          <w:ilvl w:val="0"/>
          <w:numId w:val="0"/>
        </w:numPr>
        <w:ind w:left="1224"/>
        <w:rPr>
          <w:rtl/>
        </w:rPr>
      </w:pPr>
    </w:p>
    <w:p w14:paraId="75A3DEA8" w14:textId="77777777" w:rsidR="00FA510C" w:rsidRDefault="00FA510C">
      <w:pPr>
        <w:widowControl/>
        <w:bidi w:val="0"/>
        <w:adjustRightInd/>
        <w:spacing w:line="240" w:lineRule="auto"/>
        <w:textAlignment w:val="auto"/>
        <w:rPr>
          <w:rtl/>
        </w:rPr>
      </w:pPr>
      <w:r>
        <w:rPr>
          <w:rtl/>
        </w:rPr>
        <w:br w:type="page"/>
      </w:r>
    </w:p>
    <w:p w14:paraId="2625BDFE" w14:textId="7DC1248B" w:rsidR="000D12EA" w:rsidRDefault="000D12EA" w:rsidP="000D12EA">
      <w:pPr>
        <w:rPr>
          <w:rtl/>
        </w:rPr>
      </w:pPr>
      <w:r>
        <w:rPr>
          <w:rtl/>
        </w:rPr>
        <w:t>מאידך, יש להתייחס לשלושה מרכיבים שונים הגורמים לסיכון:</w:t>
      </w:r>
    </w:p>
    <w:p w14:paraId="10F6706D" w14:textId="1A06DB04" w:rsidR="000D12EA" w:rsidRDefault="000D12EA" w:rsidP="008C36E3">
      <w:pPr>
        <w:pStyle w:val="3"/>
        <w:numPr>
          <w:ilvl w:val="2"/>
          <w:numId w:val="74"/>
        </w:numPr>
        <w:rPr>
          <w:rtl/>
        </w:rPr>
      </w:pPr>
      <w:r>
        <w:rPr>
          <w:rtl/>
        </w:rPr>
        <w:t xml:space="preserve">טכנולוגיות – מערכות החומרה, </w:t>
      </w:r>
      <w:r w:rsidR="00FA510C">
        <w:rPr>
          <w:rtl/>
        </w:rPr>
        <w:t>התוכנה והתקשורת המהוות “מערכות”</w:t>
      </w:r>
    </w:p>
    <w:p w14:paraId="5943AD15" w14:textId="28CD82C1" w:rsidR="000D12EA" w:rsidRDefault="000D12EA" w:rsidP="008C36E3">
      <w:pPr>
        <w:pStyle w:val="3"/>
        <w:numPr>
          <w:ilvl w:val="2"/>
          <w:numId w:val="74"/>
        </w:numPr>
        <w:rPr>
          <w:rtl/>
        </w:rPr>
      </w:pPr>
      <w:r>
        <w:rPr>
          <w:rtl/>
        </w:rPr>
        <w:t>אנשים – המשתמשים בטכנולוגיות, ולכן מהווים חוליה חלשה במיוחד, מכיוון שהם מפעילים או משתמשים בטכנולוגיות, ונוטים לעשות שגיאות המייצרות פרצות במערך ההגנה אשר מאפשרות לתוקף לנצלן.</w:t>
      </w:r>
    </w:p>
    <w:p w14:paraId="73DB07B3" w14:textId="245386E8" w:rsidR="00BF058D" w:rsidRDefault="000D12EA" w:rsidP="00730CBA">
      <w:pPr>
        <w:pStyle w:val="3"/>
        <w:widowControl/>
        <w:adjustRightInd/>
        <w:spacing w:line="240" w:lineRule="auto"/>
        <w:textAlignment w:val="auto"/>
        <w:rPr>
          <w:rtl/>
        </w:rPr>
      </w:pPr>
      <w:r>
        <w:rPr>
          <w:rtl/>
        </w:rPr>
        <w:t>תהליכים – מידת הנזק משגיאת אנוש או נקודת תורפה טכנולוגית עשויה לִהצטמצם מאוד אם מבוצע תכנון נכון של התהליכים בארגון. הגדרת תהליכים בסדר נכון ובדוק מראש מאפשרת זיהוי מוקדם של פגיעה או ניסיון פגיעה במערכות.</w:t>
      </w:r>
      <w:bookmarkStart w:id="23" w:name="_Toc42335711"/>
      <w:bookmarkStart w:id="24" w:name="_Toc42335980"/>
      <w:bookmarkStart w:id="25" w:name="_Toc42335712"/>
      <w:bookmarkStart w:id="26" w:name="_Toc42335981"/>
      <w:bookmarkStart w:id="27" w:name="_Toc42335713"/>
      <w:bookmarkStart w:id="28" w:name="_Toc42335982"/>
      <w:bookmarkStart w:id="29" w:name="_Toc41834665"/>
      <w:bookmarkStart w:id="30" w:name="_Toc42335714"/>
      <w:bookmarkStart w:id="31" w:name="_Toc42335983"/>
      <w:bookmarkStart w:id="32" w:name="_Toc41834666"/>
      <w:bookmarkStart w:id="33" w:name="_Toc42335715"/>
      <w:bookmarkStart w:id="34" w:name="_Toc42335984"/>
      <w:bookmarkStart w:id="35" w:name="_Toc41834667"/>
      <w:bookmarkStart w:id="36" w:name="_Toc42335716"/>
      <w:bookmarkStart w:id="37" w:name="_Toc42335985"/>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p>
    <w:p w14:paraId="6ACD809C" w14:textId="6E70AE49" w:rsidR="000D12EA" w:rsidRDefault="003E6DB2">
      <w:pPr>
        <w:pStyle w:val="2"/>
        <w:ind w:left="990" w:hanging="630"/>
        <w:rPr>
          <w:rtl/>
        </w:rPr>
      </w:pPr>
      <w:bookmarkStart w:id="38" w:name="_Toc85634521"/>
      <w:bookmarkStart w:id="39" w:name="_Toc85713922"/>
      <w:r>
        <w:rPr>
          <w:rtl/>
        </w:rPr>
        <w:t xml:space="preserve">סקר ספרות </w:t>
      </w:r>
      <w:r>
        <w:rPr>
          <w:rFonts w:hint="cs"/>
          <w:rtl/>
        </w:rPr>
        <w:t xml:space="preserve">בנושא: </w:t>
      </w:r>
      <w:r w:rsidR="00E64351">
        <w:rPr>
          <w:rFonts w:hint="cs"/>
          <w:rtl/>
        </w:rPr>
        <w:t>איומים על מערכות מידע מגורמים זדוניים</w:t>
      </w:r>
      <w:bookmarkEnd w:id="38"/>
      <w:bookmarkEnd w:id="39"/>
    </w:p>
    <w:p w14:paraId="27C55473" w14:textId="016BBEB7" w:rsidR="007A309B" w:rsidRDefault="007A309B" w:rsidP="005212DB">
      <w:pPr>
        <w:rPr>
          <w:rtl/>
        </w:rPr>
      </w:pPr>
      <w:r>
        <w:rPr>
          <w:rFonts w:hint="cs"/>
          <w:rtl/>
        </w:rPr>
        <w:t>ס</w:t>
      </w:r>
      <w:r w:rsidRPr="007A309B">
        <w:rPr>
          <w:rtl/>
        </w:rPr>
        <w:t>יכון סייבר הינו מתקפה אשר מבוצעת על ידי</w:t>
      </w:r>
      <w:r w:rsidR="00AA0F09">
        <w:rPr>
          <w:rFonts w:hint="cs"/>
          <w:rtl/>
        </w:rPr>
        <w:t xml:space="preserve"> או בעזרת</w:t>
      </w:r>
      <w:r w:rsidRPr="007A309B">
        <w:rPr>
          <w:rtl/>
        </w:rPr>
        <w:t xml:space="preserve"> מערכות ממוחשבות על הארגון. מתקפות אלו מתוחכמות יותר</w:t>
      </w:r>
      <w:r w:rsidR="00062484">
        <w:rPr>
          <w:rFonts w:hint="cs"/>
          <w:rtl/>
        </w:rPr>
        <w:t xml:space="preserve"> (מאשר התקפה פיזית)</w:t>
      </w:r>
      <w:r w:rsidRPr="007A309B">
        <w:rPr>
          <w:rtl/>
        </w:rPr>
        <w:t xml:space="preserve"> ועל כן על הארגון להקים מערך הגנה בהתאם לטכנולוגיות </w:t>
      </w:r>
      <w:r w:rsidR="00062484">
        <w:rPr>
          <w:rFonts w:hint="cs"/>
          <w:rtl/>
        </w:rPr>
        <w:t>ומערכות אלו</w:t>
      </w:r>
      <w:r w:rsidRPr="007A309B">
        <w:rPr>
          <w:rtl/>
        </w:rPr>
        <w:t>.</w:t>
      </w:r>
      <w:r w:rsidR="00062484">
        <w:rPr>
          <w:rFonts w:hint="cs"/>
          <w:rtl/>
        </w:rPr>
        <w:t xml:space="preserve"> ניתן </w:t>
      </w:r>
      <w:r w:rsidRPr="007A309B">
        <w:rPr>
          <w:rtl/>
        </w:rPr>
        <w:t xml:space="preserve">לומר כי </w:t>
      </w:r>
      <w:r w:rsidR="00062484">
        <w:rPr>
          <w:rFonts w:hint="cs"/>
          <w:rtl/>
        </w:rPr>
        <w:t xml:space="preserve">איום </w:t>
      </w:r>
      <w:r w:rsidRPr="007A309B">
        <w:rPr>
          <w:rtl/>
        </w:rPr>
        <w:t xml:space="preserve">סייבר איננו </w:t>
      </w:r>
      <w:r w:rsidR="00062484">
        <w:rPr>
          <w:rFonts w:hint="cs"/>
          <w:rtl/>
        </w:rPr>
        <w:t>גורם לסוג</w:t>
      </w:r>
      <w:r w:rsidRPr="007A309B">
        <w:rPr>
          <w:rtl/>
        </w:rPr>
        <w:t xml:space="preserve"> חדש של נזק אלא </w:t>
      </w:r>
      <w:r w:rsidR="00062484">
        <w:rPr>
          <w:rFonts w:hint="cs"/>
          <w:rtl/>
        </w:rPr>
        <w:t>שיטה</w:t>
      </w:r>
      <w:r w:rsidRPr="007A309B">
        <w:rPr>
          <w:rtl/>
        </w:rPr>
        <w:t xml:space="preserve"> חדשה לתקוף את הארגון, סיכונים כגון דליפת מידע והונאות הינם סיכונים אשר היו קיימים קודם לכן.</w:t>
      </w:r>
      <w:r>
        <w:rPr>
          <w:rtl/>
        </w:rPr>
        <w:t xml:space="preserve"> ל</w:t>
      </w:r>
      <w:r w:rsidR="00062484">
        <w:rPr>
          <w:rFonts w:hint="cs"/>
          <w:rtl/>
        </w:rPr>
        <w:t>משל</w:t>
      </w:r>
      <w:r>
        <w:rPr>
          <w:rtl/>
        </w:rPr>
        <w:t xml:space="preserve">, דלף מידע הוא אינו </w:t>
      </w:r>
      <w:r w:rsidR="00AA0F09">
        <w:rPr>
          <w:rFonts w:hint="cs"/>
          <w:rtl/>
        </w:rPr>
        <w:t>איום</w:t>
      </w:r>
      <w:r>
        <w:rPr>
          <w:rtl/>
        </w:rPr>
        <w:t xml:space="preserve"> חדש</w:t>
      </w:r>
      <w:r w:rsidR="00E4342C">
        <w:rPr>
          <w:rFonts w:hint="cs"/>
          <w:rtl/>
        </w:rPr>
        <w:t xml:space="preserve"> [</w:t>
      </w:r>
      <w:r w:rsidR="00E4342C">
        <w:rPr>
          <w:rtl/>
        </w:rPr>
        <w:fldChar w:fldCharType="begin"/>
      </w:r>
      <w:r w:rsidR="00E4342C">
        <w:rPr>
          <w:rtl/>
        </w:rPr>
        <w:instrText xml:space="preserve"> </w:instrText>
      </w:r>
      <w:r w:rsidR="00E4342C">
        <w:rPr>
          <w:rFonts w:hint="cs"/>
        </w:rPr>
        <w:instrText>REF</w:instrText>
      </w:r>
      <w:r w:rsidR="00E4342C">
        <w:rPr>
          <w:rFonts w:hint="cs"/>
          <w:rtl/>
        </w:rPr>
        <w:instrText xml:space="preserve"> _</w:instrText>
      </w:r>
      <w:r w:rsidR="00E4342C">
        <w:rPr>
          <w:rFonts w:hint="cs"/>
        </w:rPr>
        <w:instrText>Ref41915187 \r \h</w:instrText>
      </w:r>
      <w:r w:rsidR="00E4342C">
        <w:rPr>
          <w:rtl/>
        </w:rPr>
        <w:instrText xml:space="preserve"> </w:instrText>
      </w:r>
      <w:r w:rsidR="00E4342C">
        <w:rPr>
          <w:rtl/>
        </w:rPr>
      </w:r>
      <w:r w:rsidR="00E4342C">
        <w:rPr>
          <w:rtl/>
        </w:rPr>
        <w:fldChar w:fldCharType="separate"/>
      </w:r>
      <w:r w:rsidR="00C27A19">
        <w:rPr>
          <w:rtl/>
        </w:rPr>
        <w:t>‏5.16</w:t>
      </w:r>
      <w:r w:rsidR="00E4342C">
        <w:rPr>
          <w:rtl/>
        </w:rPr>
        <w:fldChar w:fldCharType="end"/>
      </w:r>
      <w:r w:rsidR="00E4342C">
        <w:rPr>
          <w:rFonts w:hint="cs"/>
          <w:rtl/>
        </w:rPr>
        <w:t>]</w:t>
      </w:r>
      <w:r>
        <w:rPr>
          <w:rtl/>
        </w:rPr>
        <w:t xml:space="preserve">. הונאה, גם היא אינה </w:t>
      </w:r>
      <w:r w:rsidR="00AA0F09">
        <w:rPr>
          <w:rFonts w:hint="cs"/>
          <w:rtl/>
        </w:rPr>
        <w:t>איום</w:t>
      </w:r>
      <w:r>
        <w:rPr>
          <w:rtl/>
        </w:rPr>
        <w:t xml:space="preserve"> חדש. אלו הם </w:t>
      </w:r>
      <w:r w:rsidR="00062484">
        <w:rPr>
          <w:rFonts w:hint="cs"/>
          <w:rtl/>
        </w:rPr>
        <w:t>איומים</w:t>
      </w:r>
      <w:r>
        <w:rPr>
          <w:rtl/>
        </w:rPr>
        <w:t xml:space="preserve"> קיימים אשר ארגונים מטפלים בהם מזו תקופה ארוכה. האבחנה בין </w:t>
      </w:r>
      <w:r w:rsidR="00AA0F09">
        <w:rPr>
          <w:rFonts w:hint="cs"/>
          <w:rtl/>
        </w:rPr>
        <w:t>איום</w:t>
      </w:r>
      <w:r>
        <w:rPr>
          <w:rtl/>
        </w:rPr>
        <w:t xml:space="preserve"> סייבר לבין </w:t>
      </w:r>
      <w:r w:rsidR="00AA0F09">
        <w:rPr>
          <w:rFonts w:hint="cs"/>
          <w:rtl/>
        </w:rPr>
        <w:t>איום</w:t>
      </w:r>
      <w:r>
        <w:rPr>
          <w:rtl/>
        </w:rPr>
        <w:t xml:space="preserve"> שאינו סייבר, נעוצה בתרחיש אשר מממש את הסיכון. אם הדרך למימוש ה</w:t>
      </w:r>
      <w:r w:rsidR="00AA0F09">
        <w:rPr>
          <w:rFonts w:hint="cs"/>
          <w:rtl/>
        </w:rPr>
        <w:t xml:space="preserve">איום </w:t>
      </w:r>
      <w:r>
        <w:rPr>
          <w:rtl/>
        </w:rPr>
        <w:t>בוצעה על ידי תקיפה של מערכות מחשב או מערכות ותשתיות משובצות מחשב, אזי מדובר ב</w:t>
      </w:r>
      <w:r w:rsidR="00AA0F09">
        <w:rPr>
          <w:rFonts w:hint="cs"/>
          <w:rtl/>
        </w:rPr>
        <w:t>איום</w:t>
      </w:r>
      <w:r>
        <w:rPr>
          <w:rtl/>
        </w:rPr>
        <w:t xml:space="preserve"> סייבר.</w:t>
      </w:r>
    </w:p>
    <w:p w14:paraId="58457C18" w14:textId="77777777" w:rsidR="007A309B" w:rsidRDefault="007A309B" w:rsidP="007A309B">
      <w:pPr>
        <w:rPr>
          <w:rtl/>
        </w:rPr>
      </w:pPr>
    </w:p>
    <w:p w14:paraId="7CB68705" w14:textId="56658EE3" w:rsidR="007A309B" w:rsidRDefault="007A309B" w:rsidP="005212DB">
      <w:pPr>
        <w:rPr>
          <w:rtl/>
        </w:rPr>
      </w:pPr>
      <w:r>
        <w:rPr>
          <w:rtl/>
        </w:rPr>
        <w:t xml:space="preserve">מאפיין נוסף של </w:t>
      </w:r>
      <w:r w:rsidR="00AA0F09">
        <w:rPr>
          <w:rFonts w:hint="cs"/>
          <w:rtl/>
        </w:rPr>
        <w:t>איומי</w:t>
      </w:r>
      <w:r>
        <w:rPr>
          <w:rtl/>
        </w:rPr>
        <w:t xml:space="preserve"> הסייבר הוא מורכבות ורמת התחכום של תרחיש התקיפה, אשר עלול לנצל חולשות קיימות במוקדי סיכון שונים. לדוגמה, התרחיש יכול להתחיל בניצול חולשה אנושית כאשר תוקף מתחזה לאיש תמיכה ומבקש מעובד את שם המשתמש והסיסמא שלו למערכת הכספים</w:t>
      </w:r>
      <w:r w:rsidR="006F043A">
        <w:rPr>
          <w:rFonts w:hint="cs"/>
          <w:rtl/>
        </w:rPr>
        <w:t>, בשיטת ה"הנדסה החברתית" [</w:t>
      </w:r>
      <w:r w:rsidR="006F043A">
        <w:rPr>
          <w:rtl/>
        </w:rPr>
        <w:fldChar w:fldCharType="begin"/>
      </w:r>
      <w:r w:rsidR="006F043A">
        <w:rPr>
          <w:rtl/>
        </w:rPr>
        <w:instrText xml:space="preserve"> </w:instrText>
      </w:r>
      <w:r w:rsidR="006F043A">
        <w:rPr>
          <w:rFonts w:hint="cs"/>
        </w:rPr>
        <w:instrText>REF</w:instrText>
      </w:r>
      <w:r w:rsidR="006F043A">
        <w:rPr>
          <w:rFonts w:hint="cs"/>
          <w:rtl/>
        </w:rPr>
        <w:instrText xml:space="preserve"> _</w:instrText>
      </w:r>
      <w:r w:rsidR="006F043A">
        <w:rPr>
          <w:rFonts w:hint="cs"/>
        </w:rPr>
        <w:instrText>Ref41833674 \r \h</w:instrText>
      </w:r>
      <w:r w:rsidR="006F043A">
        <w:rPr>
          <w:rtl/>
        </w:rPr>
        <w:instrText xml:space="preserve"> </w:instrText>
      </w:r>
      <w:r w:rsidR="006F043A">
        <w:rPr>
          <w:rtl/>
        </w:rPr>
      </w:r>
      <w:r w:rsidR="006F043A">
        <w:rPr>
          <w:rtl/>
        </w:rPr>
        <w:fldChar w:fldCharType="separate"/>
      </w:r>
      <w:r w:rsidR="00C27A19">
        <w:rPr>
          <w:rtl/>
        </w:rPr>
        <w:t>‏5.8</w:t>
      </w:r>
      <w:r w:rsidR="006F043A">
        <w:rPr>
          <w:rtl/>
        </w:rPr>
        <w:fldChar w:fldCharType="end"/>
      </w:r>
      <w:r w:rsidR="006F043A">
        <w:rPr>
          <w:rFonts w:hint="cs"/>
          <w:rtl/>
        </w:rPr>
        <w:t xml:space="preserve">] </w:t>
      </w:r>
      <w:r>
        <w:rPr>
          <w:rtl/>
        </w:rPr>
        <w:t>. התרחיש ימשיך בניצול חולשה טכנולוגית שבאמצעותה התוקף פ</w:t>
      </w:r>
      <w:r w:rsidR="006F043A">
        <w:rPr>
          <w:rFonts w:hint="cs"/>
          <w:rtl/>
        </w:rPr>
        <w:t>ו</w:t>
      </w:r>
      <w:r>
        <w:rPr>
          <w:rtl/>
        </w:rPr>
        <w:t xml:space="preserve">רץ למערכת, </w:t>
      </w:r>
      <w:r w:rsidR="006F043A">
        <w:rPr>
          <w:rFonts w:hint="cs"/>
          <w:rtl/>
        </w:rPr>
        <w:t>מ</w:t>
      </w:r>
      <w:r>
        <w:rPr>
          <w:rtl/>
        </w:rPr>
        <w:t>זדהה בשם העובד ו</w:t>
      </w:r>
      <w:r w:rsidR="006F043A">
        <w:rPr>
          <w:rFonts w:hint="cs"/>
          <w:rtl/>
        </w:rPr>
        <w:t>מ</w:t>
      </w:r>
      <w:r>
        <w:rPr>
          <w:rtl/>
        </w:rPr>
        <w:t xml:space="preserve">בצע העברת כספים </w:t>
      </w:r>
      <w:r w:rsidR="006F043A">
        <w:rPr>
          <w:rFonts w:hint="cs"/>
          <w:rtl/>
        </w:rPr>
        <w:t>ל</w:t>
      </w:r>
      <w:r>
        <w:rPr>
          <w:rtl/>
        </w:rPr>
        <w:t xml:space="preserve">חשבון </w:t>
      </w:r>
      <w:r w:rsidR="006F043A">
        <w:rPr>
          <w:rFonts w:hint="cs"/>
          <w:rtl/>
        </w:rPr>
        <w:t>היעד</w:t>
      </w:r>
      <w:r>
        <w:rPr>
          <w:rtl/>
        </w:rPr>
        <w:t xml:space="preserve">. </w:t>
      </w:r>
    </w:p>
    <w:p w14:paraId="0166D703" w14:textId="77777777" w:rsidR="007A309B" w:rsidRDefault="007A309B" w:rsidP="007A309B">
      <w:pPr>
        <w:rPr>
          <w:rtl/>
        </w:rPr>
      </w:pPr>
    </w:p>
    <w:p w14:paraId="536029BD" w14:textId="77777777" w:rsidR="00E42B83" w:rsidRDefault="00E42B83" w:rsidP="007A309B">
      <w:pPr>
        <w:rPr>
          <w:rtl/>
        </w:rPr>
      </w:pPr>
      <w:r>
        <w:rPr>
          <w:rFonts w:hint="cs"/>
          <w:rtl/>
        </w:rPr>
        <w:t xml:space="preserve">איומי סייבר מתחלקים לפי מספר קריטריונים: </w:t>
      </w:r>
    </w:p>
    <w:p w14:paraId="58096158" w14:textId="315066F1" w:rsidR="00E42B83" w:rsidRDefault="007A309B" w:rsidP="008C36E3">
      <w:pPr>
        <w:pStyle w:val="3"/>
        <w:numPr>
          <w:ilvl w:val="2"/>
          <w:numId w:val="74"/>
        </w:numPr>
      </w:pPr>
      <w:r>
        <w:rPr>
          <w:rtl/>
        </w:rPr>
        <w:t>גורמי האיום</w:t>
      </w:r>
      <w:r w:rsidR="00E42B83">
        <w:rPr>
          <w:rFonts w:hint="cs"/>
          <w:rtl/>
        </w:rPr>
        <w:t xml:space="preserve"> -</w:t>
      </w:r>
      <w:r>
        <w:rPr>
          <w:rtl/>
        </w:rPr>
        <w:t xml:space="preserve"> מיהם התוקפים המאיימים על הארגון, מהם יעדי התקיפה שמעניינים אותם, מהי המוטיבציה שלהם לתקוף את הארגון, ומהן היכולות של התוקפים כדי להוציא</w:t>
      </w:r>
      <w:r w:rsidR="00E42B83">
        <w:rPr>
          <w:rtl/>
        </w:rPr>
        <w:t xml:space="preserve"> לפועל את ההתקפה ולהשיג את היעד</w:t>
      </w:r>
      <w:r w:rsidR="00E42B83">
        <w:rPr>
          <w:rFonts w:hint="cs"/>
          <w:rtl/>
        </w:rPr>
        <w:t>.</w:t>
      </w:r>
    </w:p>
    <w:p w14:paraId="6403FC80" w14:textId="6E4573DA" w:rsidR="00E42B83" w:rsidRDefault="007A309B" w:rsidP="008C36E3">
      <w:pPr>
        <w:pStyle w:val="3"/>
        <w:numPr>
          <w:ilvl w:val="2"/>
          <w:numId w:val="74"/>
        </w:numPr>
        <w:rPr>
          <w:rtl/>
        </w:rPr>
      </w:pPr>
      <w:r>
        <w:rPr>
          <w:rtl/>
        </w:rPr>
        <w:t xml:space="preserve"> </w:t>
      </w:r>
      <w:r w:rsidR="00E42B83">
        <w:rPr>
          <w:rFonts w:hint="cs"/>
          <w:rtl/>
        </w:rPr>
        <w:t>נכסים</w:t>
      </w:r>
      <w:r w:rsidR="004037DC">
        <w:rPr>
          <w:rFonts w:hint="cs"/>
          <w:rtl/>
        </w:rPr>
        <w:t xml:space="preserve"> מאוימים</w:t>
      </w:r>
      <w:r w:rsidR="00E42B83">
        <w:rPr>
          <w:rFonts w:hint="cs"/>
          <w:rtl/>
        </w:rPr>
        <w:t xml:space="preserve"> </w:t>
      </w:r>
      <w:r w:rsidR="00E42B83">
        <w:rPr>
          <w:rtl/>
        </w:rPr>
        <w:t>–</w:t>
      </w:r>
      <w:r w:rsidR="00E42B83">
        <w:rPr>
          <w:rFonts w:hint="cs"/>
          <w:rtl/>
        </w:rPr>
        <w:t xml:space="preserve"> מכלול האמצעים </w:t>
      </w:r>
      <w:r w:rsidR="00E42B83">
        <w:rPr>
          <w:rtl/>
        </w:rPr>
        <w:t>שעלולים להוות מטרה לתקיפות סייבר: כסף, מוניטין, מערכות, שירותים, מידע, אנשים ומשאבים פיזיים</w:t>
      </w:r>
      <w:r w:rsidR="004037DC">
        <w:rPr>
          <w:rFonts w:hint="cs"/>
          <w:rtl/>
        </w:rPr>
        <w:t>.</w:t>
      </w:r>
    </w:p>
    <w:p w14:paraId="22E2515A" w14:textId="311A3C52" w:rsidR="007A309B" w:rsidRDefault="004037DC" w:rsidP="008C36E3">
      <w:pPr>
        <w:pStyle w:val="3"/>
        <w:numPr>
          <w:ilvl w:val="2"/>
          <w:numId w:val="74"/>
        </w:numPr>
        <w:rPr>
          <w:rtl/>
        </w:rPr>
      </w:pPr>
      <w:r>
        <w:rPr>
          <w:rFonts w:hint="cs"/>
          <w:rtl/>
        </w:rPr>
        <w:t xml:space="preserve">השלכות של פגיעה במערכות (בכל אחד מגורמי ה </w:t>
      </w:r>
      <w:r>
        <w:t>CIA</w:t>
      </w:r>
      <w:r>
        <w:rPr>
          <w:rFonts w:hint="cs"/>
          <w:rtl/>
        </w:rPr>
        <w:t xml:space="preserve">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Ref41834227 \r \h</w:instrText>
      </w:r>
      <w:r>
        <w:rPr>
          <w:rtl/>
        </w:rPr>
        <w:instrText xml:space="preserve"> </w:instrText>
      </w:r>
      <w:r>
        <w:rPr>
          <w:rtl/>
        </w:rPr>
      </w:r>
      <w:r>
        <w:rPr>
          <w:rtl/>
        </w:rPr>
        <w:fldChar w:fldCharType="separate"/>
      </w:r>
      <w:r w:rsidR="00C27A19">
        <w:rPr>
          <w:rtl/>
        </w:rPr>
        <w:t>‏5.6</w:t>
      </w:r>
      <w:r>
        <w:rPr>
          <w:rtl/>
        </w:rPr>
        <w:fldChar w:fldCharType="end"/>
      </w:r>
      <w:r>
        <w:rPr>
          <w:rFonts w:hint="cs"/>
          <w:rtl/>
        </w:rPr>
        <w:t>]) ועלות השיקום של מערכת המידע של הארגון</w:t>
      </w:r>
      <w:r w:rsidR="00AE5C44">
        <w:rPr>
          <w:rFonts w:hint="cs"/>
          <w:rtl/>
        </w:rPr>
        <w:t xml:space="preserve"> ונכסיו</w:t>
      </w:r>
    </w:p>
    <w:p w14:paraId="413B19D2" w14:textId="77777777" w:rsidR="00E01BE1" w:rsidRDefault="00E01BE1" w:rsidP="00F8114F">
      <w:pPr>
        <w:rPr>
          <w:rtl/>
        </w:rPr>
      </w:pPr>
    </w:p>
    <w:p w14:paraId="29628A44" w14:textId="07407FA1" w:rsidR="00F8114F" w:rsidRDefault="00F8114F" w:rsidP="00F8114F">
      <w:pPr>
        <w:rPr>
          <w:rtl/>
        </w:rPr>
      </w:pPr>
      <w:r w:rsidRPr="00C67A07">
        <w:rPr>
          <w:rtl/>
        </w:rPr>
        <w:t xml:space="preserve">נושא אבטחת המידע הרפואי הינו בעל חשיבות גבוהה, ומחייב את מערכת הבריאות הישראלית </w:t>
      </w:r>
      <w:r w:rsidR="00F1232A">
        <w:rPr>
          <w:rFonts w:hint="cs"/>
          <w:rtl/>
        </w:rPr>
        <w:t xml:space="preserve">( וכך גם עבור כל מדינה) </w:t>
      </w:r>
      <w:r w:rsidRPr="00C67A07">
        <w:rPr>
          <w:rtl/>
        </w:rPr>
        <w:t>להבטיח עמידה בסטנדרטים הגבוהים ביותר</w:t>
      </w:r>
      <w:r w:rsidRPr="00C67A07">
        <w:t>.</w:t>
      </w:r>
      <w:r>
        <w:rPr>
          <w:rFonts w:hint="cs"/>
          <w:rtl/>
        </w:rPr>
        <w:t xml:space="preserve"> </w:t>
      </w:r>
      <w:r w:rsidRPr="00C67A07">
        <w:rPr>
          <w:rtl/>
        </w:rPr>
        <w:t>עם התגברות האיומים על מערכות מבוססות מחשוב, ובכלל זה הטרור הקיברנטי</w:t>
      </w:r>
      <w:r w:rsidRPr="00C67A07">
        <w:t>,</w:t>
      </w:r>
      <w:r>
        <w:rPr>
          <w:rFonts w:hint="cs"/>
          <w:rtl/>
        </w:rPr>
        <w:t xml:space="preserve"> המערך הרפואי </w:t>
      </w:r>
      <w:r w:rsidRPr="00C67A07">
        <w:rPr>
          <w:rtl/>
        </w:rPr>
        <w:t>נדרש להגן על מערכות המחשוב הקריטיות של מערכת הבריאות בכל</w:t>
      </w:r>
      <w:r w:rsidRPr="00C67A07">
        <w:br/>
      </w:r>
      <w:r w:rsidRPr="00C67A07">
        <w:rPr>
          <w:rtl/>
        </w:rPr>
        <w:t>הרמות, על מנת להבטיח רצף טיפולי וניהולי כנדרש</w:t>
      </w:r>
      <w:r w:rsidRPr="00C67A07">
        <w:t>.</w:t>
      </w:r>
      <w:r>
        <w:rPr>
          <w:rFonts w:hint="cs"/>
          <w:rtl/>
        </w:rPr>
        <w:t xml:space="preserve"> </w:t>
      </w:r>
      <w:r w:rsidRPr="00C67A07">
        <w:rPr>
          <w:rtl/>
        </w:rPr>
        <w:t>למערכת הבריאות קיימים איומים ייחודיים בתחום ההגנה על המידע הכוללים, בין</w:t>
      </w:r>
      <w:r>
        <w:rPr>
          <w:rFonts w:hint="cs"/>
          <w:rtl/>
        </w:rPr>
        <w:t xml:space="preserve"> </w:t>
      </w:r>
      <w:r w:rsidRPr="00C67A07">
        <w:rPr>
          <w:rtl/>
        </w:rPr>
        <w:t>השאר</w:t>
      </w:r>
      <w:r w:rsidRPr="00C67A07">
        <w:t>:</w:t>
      </w:r>
    </w:p>
    <w:p w14:paraId="445F19BC" w14:textId="7FFAC18B" w:rsidR="00F8114F" w:rsidRPr="00486375" w:rsidRDefault="00F8114F" w:rsidP="008C36E3">
      <w:pPr>
        <w:pStyle w:val="3"/>
        <w:numPr>
          <w:ilvl w:val="2"/>
          <w:numId w:val="74"/>
        </w:numPr>
      </w:pPr>
      <w:r w:rsidRPr="00D00DB1">
        <w:rPr>
          <w:rtl/>
        </w:rPr>
        <w:t>מניעת שירות</w:t>
      </w:r>
      <w:r w:rsidRPr="0037432C">
        <w:rPr>
          <w:rFonts w:hint="cs"/>
          <w:rtl/>
        </w:rPr>
        <w:t xml:space="preserve"> </w:t>
      </w:r>
      <w:r w:rsidRPr="00486375">
        <w:t xml:space="preserve"> Denial of Service</w:t>
      </w:r>
      <w:r w:rsidRPr="00075386">
        <w:rPr>
          <w:rtl/>
        </w:rPr>
        <w:t>דבר אשר עשוי לפגוע במתן שיר</w:t>
      </w:r>
      <w:r w:rsidRPr="00711A5C">
        <w:rPr>
          <w:rtl/>
        </w:rPr>
        <w:t>ות</w:t>
      </w:r>
      <w:r w:rsidR="004A07D9">
        <w:rPr>
          <w:rFonts w:hint="cs"/>
          <w:rtl/>
        </w:rPr>
        <w:t xml:space="preserve"> </w:t>
      </w:r>
      <w:r w:rsidRPr="00D00DB1">
        <w:rPr>
          <w:rtl/>
        </w:rPr>
        <w:t>רפואי חיוני בשגרה ובמיוחד בחירום. התלות הקיימת כיום במערכות מידע</w:t>
      </w:r>
      <w:r w:rsidR="004A07D9">
        <w:rPr>
          <w:rFonts w:hint="cs"/>
          <w:rtl/>
        </w:rPr>
        <w:t xml:space="preserve"> </w:t>
      </w:r>
      <w:r w:rsidRPr="00D00DB1">
        <w:rPr>
          <w:rtl/>
        </w:rPr>
        <w:t>לצורך אספקת חלק משירותי הרפואה, הופכת איום זה למוחשי במיוחד</w:t>
      </w:r>
      <w:r w:rsidRPr="0037432C">
        <w:t>.</w:t>
      </w:r>
    </w:p>
    <w:p w14:paraId="0F6B22A2" w14:textId="52C949A5" w:rsidR="00F8114F" w:rsidRDefault="00F8114F" w:rsidP="008C36E3">
      <w:pPr>
        <w:pStyle w:val="3"/>
        <w:numPr>
          <w:ilvl w:val="2"/>
          <w:numId w:val="74"/>
        </w:numPr>
      </w:pPr>
      <w:r w:rsidRPr="00C67A07">
        <w:rPr>
          <w:rtl/>
        </w:rPr>
        <w:t>גניבת מידע – מידע רפואי הינו מידע אישי רגיש ולגניבתו עשויות להיות</w:t>
      </w:r>
      <w:r w:rsidR="009F4AB7">
        <w:rPr>
          <w:rFonts w:hint="cs"/>
          <w:rtl/>
        </w:rPr>
        <w:t xml:space="preserve"> </w:t>
      </w:r>
      <w:r w:rsidRPr="00C67A07">
        <w:rPr>
          <w:rtl/>
        </w:rPr>
        <w:t>השלכות קשות ברמה האישית וברמת האמון במוסדות הבריאות במדינה</w:t>
      </w:r>
      <w:r w:rsidRPr="00C67A07">
        <w:t>.</w:t>
      </w:r>
    </w:p>
    <w:p w14:paraId="7B621A30" w14:textId="0C55AC78" w:rsidR="00276763" w:rsidRDefault="00F8114F" w:rsidP="008249D9">
      <w:pPr>
        <w:pStyle w:val="3"/>
        <w:rPr>
          <w:rtl/>
        </w:rPr>
      </w:pPr>
      <w:r w:rsidRPr="00C67A07">
        <w:rPr>
          <w:rtl/>
        </w:rPr>
        <w:t>שיבוש מידע – הנזק אשר יכול להיגרם משינוי מידע בתיקו הקליני של</w:t>
      </w:r>
      <w:r w:rsidR="009F4AB7">
        <w:rPr>
          <w:rFonts w:hint="cs"/>
          <w:rtl/>
        </w:rPr>
        <w:t xml:space="preserve"> </w:t>
      </w:r>
      <w:r w:rsidRPr="00C67A07">
        <w:rPr>
          <w:rtl/>
        </w:rPr>
        <w:t>מטופל עולה לעיתים על הנזק מגניבתו, היות ויכול להוות בסיס להחלטות</w:t>
      </w:r>
      <w:r w:rsidR="009F4AB7">
        <w:rPr>
          <w:rFonts w:hint="cs"/>
          <w:rtl/>
        </w:rPr>
        <w:t xml:space="preserve"> </w:t>
      </w:r>
      <w:r w:rsidRPr="00C67A07">
        <w:rPr>
          <w:rtl/>
        </w:rPr>
        <w:t>רפואיות שגויות</w:t>
      </w:r>
    </w:p>
    <w:p w14:paraId="00C00822" w14:textId="303D7D95" w:rsidR="00E64351" w:rsidRDefault="003E6DB2" w:rsidP="0067552E">
      <w:pPr>
        <w:pStyle w:val="2"/>
        <w:ind w:left="990" w:hanging="630"/>
      </w:pPr>
      <w:bookmarkStart w:id="40" w:name="_Toc42335718"/>
      <w:bookmarkStart w:id="41" w:name="_Toc42335987"/>
      <w:bookmarkStart w:id="42" w:name="_Toc85634522"/>
      <w:bookmarkStart w:id="43" w:name="_Toc85713923"/>
      <w:bookmarkEnd w:id="40"/>
      <w:bookmarkEnd w:id="41"/>
      <w:r>
        <w:rPr>
          <w:rtl/>
        </w:rPr>
        <w:t xml:space="preserve">סקר ספרות </w:t>
      </w:r>
      <w:r>
        <w:rPr>
          <w:rFonts w:hint="cs"/>
          <w:rtl/>
        </w:rPr>
        <w:t xml:space="preserve">בנושא: </w:t>
      </w:r>
      <w:r w:rsidR="00E64351">
        <w:rPr>
          <w:rFonts w:hint="cs"/>
          <w:rtl/>
        </w:rPr>
        <w:t>תשתיות, שיטות ודוגמאות לשירותים ומוצרים רפואיים</w:t>
      </w:r>
      <w:bookmarkEnd w:id="42"/>
      <w:bookmarkEnd w:id="43"/>
    </w:p>
    <w:p w14:paraId="26241B85" w14:textId="5F40A7F0" w:rsidR="00D90478" w:rsidRDefault="00C279C7" w:rsidP="008C36E3">
      <w:pPr>
        <w:pStyle w:val="3"/>
        <w:numPr>
          <w:ilvl w:val="2"/>
          <w:numId w:val="74"/>
        </w:numPr>
      </w:pPr>
      <w:r>
        <w:rPr>
          <w:rtl/>
        </w:rPr>
        <w:t>רקע</w:t>
      </w:r>
      <w:r>
        <w:t xml:space="preserve">: </w:t>
      </w:r>
      <w:r>
        <w:rPr>
          <w:rtl/>
        </w:rPr>
        <w:t xml:space="preserve">המהפכה הדיגיטלית שינתה את </w:t>
      </w:r>
      <w:r w:rsidR="004457CF">
        <w:rPr>
          <w:rFonts w:hint="cs"/>
          <w:rtl/>
        </w:rPr>
        <w:t>א</w:t>
      </w:r>
      <w:r w:rsidR="00062484">
        <w:rPr>
          <w:rFonts w:hint="cs"/>
          <w:rtl/>
        </w:rPr>
        <w:t>ור</w:t>
      </w:r>
      <w:r w:rsidR="004457CF">
        <w:rPr>
          <w:rFonts w:hint="cs"/>
          <w:rtl/>
        </w:rPr>
        <w:t>ח</w:t>
      </w:r>
      <w:r w:rsidR="00062484">
        <w:rPr>
          <w:rFonts w:hint="cs"/>
          <w:rtl/>
        </w:rPr>
        <w:t xml:space="preserve"> החיים בצורה משמעותית</w:t>
      </w:r>
      <w:r w:rsidR="00E4342C">
        <w:rPr>
          <w:rFonts w:hint="cs"/>
          <w:rtl/>
        </w:rPr>
        <w:t xml:space="preserve"> [</w:t>
      </w:r>
      <w:r w:rsidR="00E4342C">
        <w:rPr>
          <w:rtl/>
        </w:rPr>
        <w:fldChar w:fldCharType="begin"/>
      </w:r>
      <w:r w:rsidR="00E4342C">
        <w:rPr>
          <w:rtl/>
        </w:rPr>
        <w:instrText xml:space="preserve"> </w:instrText>
      </w:r>
      <w:r w:rsidR="00E4342C">
        <w:rPr>
          <w:rFonts w:hint="cs"/>
        </w:rPr>
        <w:instrText>REF</w:instrText>
      </w:r>
      <w:r w:rsidR="00E4342C">
        <w:rPr>
          <w:rFonts w:hint="cs"/>
          <w:rtl/>
        </w:rPr>
        <w:instrText xml:space="preserve"> _</w:instrText>
      </w:r>
      <w:r w:rsidR="00E4342C">
        <w:rPr>
          <w:rFonts w:hint="cs"/>
        </w:rPr>
        <w:instrText>Ref41915381 \r \h</w:instrText>
      </w:r>
      <w:r w:rsidR="00E4342C">
        <w:rPr>
          <w:rtl/>
        </w:rPr>
        <w:instrText xml:space="preserve"> </w:instrText>
      </w:r>
      <w:r w:rsidR="00E4342C">
        <w:rPr>
          <w:rtl/>
        </w:rPr>
      </w:r>
      <w:r w:rsidR="00E4342C">
        <w:rPr>
          <w:rtl/>
        </w:rPr>
        <w:fldChar w:fldCharType="separate"/>
      </w:r>
      <w:r w:rsidR="00C27A19">
        <w:rPr>
          <w:rtl/>
        </w:rPr>
        <w:t>‏5.17</w:t>
      </w:r>
      <w:r w:rsidR="00E4342C">
        <w:rPr>
          <w:rtl/>
        </w:rPr>
        <w:fldChar w:fldCharType="end"/>
      </w:r>
      <w:r w:rsidR="00E4342C">
        <w:rPr>
          <w:rFonts w:hint="cs"/>
          <w:rtl/>
        </w:rPr>
        <w:t>]</w:t>
      </w:r>
      <w:r>
        <w:rPr>
          <w:rtl/>
        </w:rPr>
        <w:t xml:space="preserve">. גם בעולם </w:t>
      </w:r>
      <w:r w:rsidR="00062484">
        <w:rPr>
          <w:rFonts w:hint="cs"/>
          <w:rtl/>
        </w:rPr>
        <w:t xml:space="preserve">מערכות </w:t>
      </w:r>
      <w:r>
        <w:rPr>
          <w:rtl/>
        </w:rPr>
        <w:t>הבריאות ושירותי הבריאות</w:t>
      </w:r>
      <w:r w:rsidR="00837225">
        <w:rPr>
          <w:rFonts w:hint="cs"/>
          <w:rtl/>
        </w:rPr>
        <w:t xml:space="preserve"> [</w:t>
      </w:r>
      <w:r w:rsidR="00837225">
        <w:rPr>
          <w:rtl/>
        </w:rPr>
        <w:fldChar w:fldCharType="begin"/>
      </w:r>
      <w:r w:rsidR="00837225">
        <w:rPr>
          <w:rtl/>
        </w:rPr>
        <w:instrText xml:space="preserve"> </w:instrText>
      </w:r>
      <w:r w:rsidR="00837225">
        <w:rPr>
          <w:rFonts w:hint="cs"/>
        </w:rPr>
        <w:instrText>REF</w:instrText>
      </w:r>
      <w:r w:rsidR="00837225">
        <w:rPr>
          <w:rFonts w:hint="cs"/>
          <w:rtl/>
        </w:rPr>
        <w:instrText xml:space="preserve"> _</w:instrText>
      </w:r>
      <w:r w:rsidR="00837225">
        <w:rPr>
          <w:rFonts w:hint="cs"/>
        </w:rPr>
        <w:instrText>Ref41837954 \r \h</w:instrText>
      </w:r>
      <w:r w:rsidR="00837225">
        <w:rPr>
          <w:rtl/>
        </w:rPr>
        <w:instrText xml:space="preserve"> </w:instrText>
      </w:r>
      <w:r w:rsidR="00837225">
        <w:rPr>
          <w:rtl/>
        </w:rPr>
      </w:r>
      <w:r w:rsidR="00837225">
        <w:rPr>
          <w:rtl/>
        </w:rPr>
        <w:fldChar w:fldCharType="separate"/>
      </w:r>
      <w:r w:rsidR="00C27A19">
        <w:rPr>
          <w:rtl/>
        </w:rPr>
        <w:t>‏5.9</w:t>
      </w:r>
      <w:r w:rsidR="00837225">
        <w:rPr>
          <w:rtl/>
        </w:rPr>
        <w:fldChar w:fldCharType="end"/>
      </w:r>
      <w:r w:rsidR="00837225">
        <w:rPr>
          <w:rFonts w:hint="cs"/>
          <w:rtl/>
        </w:rPr>
        <w:t>]</w:t>
      </w:r>
      <w:r w:rsidR="00062484">
        <w:rPr>
          <w:rFonts w:hint="cs"/>
          <w:rtl/>
        </w:rPr>
        <w:t>,</w:t>
      </w:r>
      <w:r>
        <w:rPr>
          <w:rtl/>
        </w:rPr>
        <w:t xml:space="preserve"> הרשומה הרפואית הממוחשבת הפכה למשתתף השלישי במפגש מטופל–רופא ומשנה באופן </w:t>
      </w:r>
      <w:r w:rsidR="00062484">
        <w:rPr>
          <w:rFonts w:hint="cs"/>
          <w:rtl/>
        </w:rPr>
        <w:t xml:space="preserve">מהותי </w:t>
      </w:r>
      <w:r>
        <w:rPr>
          <w:rtl/>
        </w:rPr>
        <w:t xml:space="preserve">את </w:t>
      </w:r>
      <w:r w:rsidR="00062484">
        <w:rPr>
          <w:rFonts w:hint="cs"/>
          <w:rtl/>
        </w:rPr>
        <w:t>אופן המפגש</w:t>
      </w:r>
      <w:r>
        <w:rPr>
          <w:rtl/>
        </w:rPr>
        <w:t>. מחוץ למתקני הרפואה, רשת האינטרנט</w:t>
      </w:r>
      <w:r w:rsidR="00837225">
        <w:rPr>
          <w:rFonts w:hint="cs"/>
          <w:rtl/>
        </w:rPr>
        <w:t>,</w:t>
      </w:r>
      <w:r>
        <w:rPr>
          <w:rtl/>
        </w:rPr>
        <w:t xml:space="preserve"> משמשת לחיפוש מידע בנושאי בריאות, ומטופלים קוראים את המאמר המעודכן בעניינם, פעמים לא מעטות לפני שרופאם מוצא לכך זמן. בנוסף להיותם מעודכנים יש למטופלים היום גם נגישות למידע באיכות משתנה על תפקוד רופאים, הרקע שלהם ונתונים על תפקודם. </w:t>
      </w:r>
    </w:p>
    <w:p w14:paraId="0DA40861" w14:textId="5922FE1D" w:rsidR="00D90478" w:rsidRDefault="00C279C7" w:rsidP="008C36E3">
      <w:pPr>
        <w:pStyle w:val="3"/>
        <w:numPr>
          <w:ilvl w:val="2"/>
          <w:numId w:val="74"/>
        </w:numPr>
      </w:pPr>
      <w:r>
        <w:rPr>
          <w:rtl/>
        </w:rPr>
        <w:t>העידן הדיגיטלי בבריאות</w:t>
      </w:r>
      <w:r>
        <w:t xml:space="preserve">: </w:t>
      </w:r>
      <w:r>
        <w:rPr>
          <w:rtl/>
        </w:rPr>
        <w:t>טכנולוגיית המידע מעמידה לרשות המטופלים והמטפלים כאחד מגוון רחב של אמצעים חדשים בתחום הרפואה והבריאות</w:t>
      </w:r>
      <w:r w:rsidR="00062484">
        <w:rPr>
          <w:rFonts w:hint="cs"/>
          <w:rtl/>
        </w:rPr>
        <w:t xml:space="preserve">. </w:t>
      </w:r>
      <w:r>
        <w:rPr>
          <w:rtl/>
        </w:rPr>
        <w:t xml:space="preserve">בעוד שבעבר היה הידע הרפואי נחלת המקצוע ונגישותו הוגבלה לספריות ולספרים, הרופא נתפס כבעל סמכות שאינה ניתנת </w:t>
      </w:r>
      <w:r w:rsidR="00D90478">
        <w:rPr>
          <w:rtl/>
        </w:rPr>
        <w:t xml:space="preserve">לערעור והמלצותיו היו בגדר הוראות, הרי שנגישות המידע הרפואי לכל והשקיפות היחסית של הרופא וארגוני הבריאות שינו באופן </w:t>
      </w:r>
      <w:r w:rsidR="00062484">
        <w:rPr>
          <w:rFonts w:hint="cs"/>
          <w:rtl/>
        </w:rPr>
        <w:t>מהותי</w:t>
      </w:r>
      <w:r w:rsidR="00D90478">
        <w:rPr>
          <w:rtl/>
        </w:rPr>
        <w:t xml:space="preserve"> את מבנה </w:t>
      </w:r>
      <w:r w:rsidR="00B631E3">
        <w:rPr>
          <w:rFonts w:hint="cs"/>
          <w:rtl/>
        </w:rPr>
        <w:t>מערכת היחסים</w:t>
      </w:r>
      <w:r w:rsidR="00D90478">
        <w:rPr>
          <w:rtl/>
        </w:rPr>
        <w:t xml:space="preserve"> בין מטפל למטופל</w:t>
      </w:r>
      <w:r w:rsidR="00062484">
        <w:rPr>
          <w:rFonts w:hint="cs"/>
          <w:rtl/>
        </w:rPr>
        <w:t xml:space="preserve">. </w:t>
      </w:r>
      <w:r w:rsidR="00D90478">
        <w:rPr>
          <w:rtl/>
        </w:rPr>
        <w:t>הבסיס לש</w:t>
      </w:r>
      <w:r w:rsidR="00062484">
        <w:rPr>
          <w:rtl/>
        </w:rPr>
        <w:t>ינוי היה גם פרי תהליכים חברתיים</w:t>
      </w:r>
      <w:r w:rsidR="00062484">
        <w:rPr>
          <w:rFonts w:hint="cs"/>
          <w:rtl/>
        </w:rPr>
        <w:t xml:space="preserve"> מודרניים. </w:t>
      </w:r>
      <w:r w:rsidR="00D90478">
        <w:rPr>
          <w:rtl/>
        </w:rPr>
        <w:t>בעת הזאת, המידע הרפואי נגיש לכל, המטופל פעמים רבות בוחר את המטפל</w:t>
      </w:r>
      <w:r w:rsidR="00D90478">
        <w:rPr>
          <w:rFonts w:hint="cs"/>
          <w:rtl/>
        </w:rPr>
        <w:t xml:space="preserve"> (</w:t>
      </w:r>
      <w:r w:rsidR="00D90478">
        <w:rPr>
          <w:rtl/>
        </w:rPr>
        <w:t>ולעיתים קרובות על בסיס המידע הדיגיטלי שהוא אוסף אודותיו</w:t>
      </w:r>
      <w:r w:rsidR="00D90478">
        <w:rPr>
          <w:rFonts w:hint="cs"/>
          <w:rtl/>
        </w:rPr>
        <w:t>)</w:t>
      </w:r>
      <w:r w:rsidR="00D90478">
        <w:rPr>
          <w:rtl/>
        </w:rPr>
        <w:t>. בעידן הדיגיטלי ניתן להתייעץ וירטואלית ללא מגבלות גיאוגרפיות. יש הסרת חסמים רבים למפגש מטופל–מטפל</w:t>
      </w:r>
      <w:r w:rsidR="00062484">
        <w:rPr>
          <w:rFonts w:hint="cs"/>
          <w:rtl/>
        </w:rPr>
        <w:t xml:space="preserve"> (פריצת מרחק וזמן במונחי טרנספורמציה דיגיטלית)</w:t>
      </w:r>
      <w:r w:rsidR="00D90478">
        <w:rPr>
          <w:rtl/>
        </w:rPr>
        <w:t xml:space="preserve">, וגובר והולך מספר ההתייעצויות הווירטואליות והציפייה, </w:t>
      </w:r>
      <w:r w:rsidR="00062484">
        <w:rPr>
          <w:rFonts w:hint="cs"/>
          <w:rtl/>
        </w:rPr>
        <w:t xml:space="preserve">כך </w:t>
      </w:r>
      <w:r w:rsidR="00D90478">
        <w:rPr>
          <w:rtl/>
        </w:rPr>
        <w:t>נראה, של הדור הצעיר</w:t>
      </w:r>
      <w:r w:rsidR="00D90478">
        <w:rPr>
          <w:rFonts w:hint="cs"/>
          <w:rtl/>
        </w:rPr>
        <w:t xml:space="preserve"> (</w:t>
      </w:r>
      <w:r w:rsidR="00D90478">
        <w:t>Digital Natives</w:t>
      </w:r>
      <w:r w:rsidR="004C16BE">
        <w:rPr>
          <w:rFonts w:hint="cs"/>
          <w:rtl/>
        </w:rPr>
        <w:t xml:space="preserve"> [</w:t>
      </w:r>
      <w:r w:rsidR="004C16BE">
        <w:rPr>
          <w:rtl/>
        </w:rPr>
        <w:fldChar w:fldCharType="begin"/>
      </w:r>
      <w:r w:rsidR="004C16BE">
        <w:rPr>
          <w:rtl/>
        </w:rPr>
        <w:instrText xml:space="preserve"> </w:instrText>
      </w:r>
      <w:r w:rsidR="004C16BE">
        <w:rPr>
          <w:rFonts w:hint="cs"/>
        </w:rPr>
        <w:instrText>REF</w:instrText>
      </w:r>
      <w:r w:rsidR="004C16BE">
        <w:rPr>
          <w:rFonts w:hint="cs"/>
          <w:rtl/>
        </w:rPr>
        <w:instrText xml:space="preserve"> _</w:instrText>
      </w:r>
      <w:r w:rsidR="004C16BE">
        <w:rPr>
          <w:rFonts w:hint="cs"/>
        </w:rPr>
        <w:instrText>Ref41838823 \r \h</w:instrText>
      </w:r>
      <w:r w:rsidR="004C16BE">
        <w:rPr>
          <w:rtl/>
        </w:rPr>
        <w:instrText xml:space="preserve"> </w:instrText>
      </w:r>
      <w:r w:rsidR="004C16BE">
        <w:rPr>
          <w:rtl/>
        </w:rPr>
      </w:r>
      <w:r w:rsidR="004C16BE">
        <w:rPr>
          <w:rtl/>
        </w:rPr>
        <w:fldChar w:fldCharType="separate"/>
      </w:r>
      <w:r w:rsidR="00C27A19">
        <w:rPr>
          <w:rtl/>
        </w:rPr>
        <w:t>‏5.10</w:t>
      </w:r>
      <w:r w:rsidR="004C16BE">
        <w:rPr>
          <w:rtl/>
        </w:rPr>
        <w:fldChar w:fldCharType="end"/>
      </w:r>
      <w:r w:rsidR="004C16BE">
        <w:rPr>
          <w:rFonts w:hint="cs"/>
          <w:rtl/>
        </w:rPr>
        <w:t>]</w:t>
      </w:r>
      <w:r w:rsidR="00D90478">
        <w:rPr>
          <w:rFonts w:hint="cs"/>
          <w:rtl/>
        </w:rPr>
        <w:t xml:space="preserve">) </w:t>
      </w:r>
      <w:r w:rsidR="00D90478">
        <w:rPr>
          <w:rtl/>
        </w:rPr>
        <w:t>לנקודת מפגש קלינית שאיננה במתקן רפואי בהכרח, אלא מתקיימת בטלפון הסלולרי</w:t>
      </w:r>
      <w:r w:rsidR="004C16BE">
        <w:rPr>
          <w:rFonts w:hint="cs"/>
          <w:rtl/>
        </w:rPr>
        <w:t xml:space="preserve">. </w:t>
      </w:r>
      <w:r w:rsidR="00D90478">
        <w:rPr>
          <w:rtl/>
        </w:rPr>
        <w:t xml:space="preserve">בעידן הדיגיטלי שבו לכל אחד יש טלפון </w:t>
      </w:r>
      <w:r w:rsidR="004C16BE">
        <w:rPr>
          <w:rFonts w:hint="cs"/>
          <w:rtl/>
        </w:rPr>
        <w:t xml:space="preserve">חכם, </w:t>
      </w:r>
      <w:r w:rsidR="00D90478">
        <w:rPr>
          <w:rtl/>
        </w:rPr>
        <w:t>גם במדינות עולם שלישי שאין נגישות לעובדי בריאות</w:t>
      </w:r>
      <w:r w:rsidR="00D90478">
        <w:t xml:space="preserve">, </w:t>
      </w:r>
      <w:r w:rsidR="00D90478">
        <w:rPr>
          <w:rtl/>
        </w:rPr>
        <w:t>לדוגמה, המטופל לובש לעיתים זהות חדשה ושונה מקודמתה</w:t>
      </w:r>
      <w:r w:rsidR="00D90478">
        <w:t xml:space="preserve">, </w:t>
      </w:r>
      <w:r w:rsidR="00D90478">
        <w:rPr>
          <w:rtl/>
        </w:rPr>
        <w:t>אשר יש המכנים אותה</w:t>
      </w:r>
      <w:r w:rsidR="00D90478">
        <w:t xml:space="preserve"> </w:t>
      </w:r>
      <w:r w:rsidR="004C16BE">
        <w:t>e-</w:t>
      </w:r>
      <w:r w:rsidR="00D90478">
        <w:t>patient ,</w:t>
      </w:r>
      <w:r w:rsidR="00D90478">
        <w:rPr>
          <w:rtl/>
        </w:rPr>
        <w:t>והוא מאתגר את המטפל בו בדרכים שלא נודעו בעבר. במקביל, מתפתח העידן של האבחון העצמי. המטופל "מתייעץ" בתחילה עם המאגרים הדיגיטליים</w:t>
      </w:r>
      <w:r w:rsidR="00D90478">
        <w:t xml:space="preserve">, </w:t>
      </w:r>
      <w:r w:rsidR="00D90478">
        <w:rPr>
          <w:rtl/>
        </w:rPr>
        <w:t>ועם "חבריו" ברשתות החברתיות, ורק בשלב שני הוא מחליט אם הוא זקוק למפגש וירטואלי או פיזי עם שירות בריאות כלשהו. גם בהמשך התמודדותו עם נושאי בריאות וחולי, נדרש המטופל ל</w:t>
      </w:r>
      <w:r w:rsidR="004C16BE">
        <w:rPr>
          <w:rFonts w:hint="cs"/>
          <w:rtl/>
        </w:rPr>
        <w:t>אינטרנט</w:t>
      </w:r>
      <w:r w:rsidR="00D90478">
        <w:rPr>
          <w:rtl/>
        </w:rPr>
        <w:t xml:space="preserve"> כדי ללמוד ולהבין את מצבו, והוא יכול להצטרף לקהילות מטופלים וירטואליות של בעלי מצב רפואי דומה, המעניקות תמיכה וייעוץ לחבריהן וגם מזמינות רופאים לעיתים לתרום לקהילה, אך בעמדה של יועץ אחד מני רבים</w:t>
      </w:r>
      <w:r w:rsidR="00D90478">
        <w:t xml:space="preserve"> - </w:t>
      </w:r>
      <w:r w:rsidR="00D90478">
        <w:rPr>
          <w:rtl/>
        </w:rPr>
        <w:t>מקצועיים ושאינם מקצועיים</w:t>
      </w:r>
    </w:p>
    <w:p w14:paraId="351AF23C" w14:textId="77777777" w:rsidR="004C16BE" w:rsidRDefault="004C16BE" w:rsidP="0067552E">
      <w:r>
        <w:t xml:space="preserve"> </w:t>
      </w:r>
    </w:p>
    <w:p w14:paraId="448C38F0" w14:textId="77777777" w:rsidR="008249D9" w:rsidRDefault="008249D9">
      <w:pPr>
        <w:widowControl/>
        <w:bidi w:val="0"/>
        <w:adjustRightInd/>
        <w:spacing w:line="240" w:lineRule="auto"/>
        <w:textAlignment w:val="auto"/>
        <w:rPr>
          <w:rtl/>
        </w:rPr>
      </w:pPr>
      <w:r>
        <w:rPr>
          <w:rtl/>
        </w:rPr>
        <w:br w:type="page"/>
      </w:r>
    </w:p>
    <w:p w14:paraId="0D320AE0" w14:textId="3DEFD714" w:rsidR="004C16BE" w:rsidRDefault="004C16BE" w:rsidP="008C36E3">
      <w:pPr>
        <w:pStyle w:val="3"/>
        <w:numPr>
          <w:ilvl w:val="2"/>
          <w:numId w:val="74"/>
        </w:numPr>
        <w:rPr>
          <w:rtl/>
        </w:rPr>
      </w:pPr>
      <w:r>
        <w:rPr>
          <w:rtl/>
        </w:rPr>
        <w:t>האמצעים שמעמיד לרשותנו העידן הדיגיטלי על פי קטגוריות</w:t>
      </w:r>
    </w:p>
    <w:p w14:paraId="6A67E9AA" w14:textId="1EF33A32" w:rsidR="004C16BE" w:rsidRPr="004C16BE" w:rsidRDefault="004C16BE" w:rsidP="008C36E3">
      <w:pPr>
        <w:pStyle w:val="4"/>
        <w:numPr>
          <w:ilvl w:val="3"/>
          <w:numId w:val="74"/>
        </w:numPr>
      </w:pPr>
      <w:r w:rsidRPr="004C16BE">
        <w:t>Big Data</w:t>
      </w:r>
      <w:r w:rsidRPr="004C16BE">
        <w:rPr>
          <w:rtl/>
        </w:rPr>
        <w:t>, רפואה מותאמת אישית, רפואה חישובית</w:t>
      </w:r>
    </w:p>
    <w:p w14:paraId="4660C4B0" w14:textId="5A385346" w:rsidR="004C16BE" w:rsidRPr="004C16BE" w:rsidRDefault="004C16BE" w:rsidP="008C36E3">
      <w:pPr>
        <w:pStyle w:val="4"/>
        <w:numPr>
          <w:ilvl w:val="3"/>
          <w:numId w:val="74"/>
        </w:numPr>
      </w:pPr>
      <w:r w:rsidRPr="004C16BE">
        <w:rPr>
          <w:rtl/>
        </w:rPr>
        <w:t>מידע רפואי ב</w:t>
      </w:r>
      <w:r w:rsidRPr="004C16BE">
        <w:rPr>
          <w:rFonts w:hint="eastAsia"/>
          <w:rtl/>
        </w:rPr>
        <w:t>אינטרנט</w:t>
      </w:r>
      <w:r w:rsidRPr="004C16BE">
        <w:t xml:space="preserve"> </w:t>
      </w:r>
    </w:p>
    <w:p w14:paraId="397A1DDF" w14:textId="3DDF957F" w:rsidR="004C16BE" w:rsidRPr="004C16BE" w:rsidRDefault="004C16BE" w:rsidP="008C36E3">
      <w:pPr>
        <w:pStyle w:val="4"/>
        <w:numPr>
          <w:ilvl w:val="3"/>
          <w:numId w:val="74"/>
        </w:numPr>
      </w:pPr>
      <w:r w:rsidRPr="004C16BE">
        <w:rPr>
          <w:rtl/>
        </w:rPr>
        <w:t xml:space="preserve">הרשומה הממוחשבת </w:t>
      </w:r>
    </w:p>
    <w:p w14:paraId="42DFA711" w14:textId="797CF46B" w:rsidR="004C16BE" w:rsidRPr="004C16BE" w:rsidRDefault="004C16BE" w:rsidP="008C36E3">
      <w:pPr>
        <w:pStyle w:val="4"/>
        <w:numPr>
          <w:ilvl w:val="3"/>
          <w:numId w:val="74"/>
        </w:numPr>
      </w:pPr>
      <w:r w:rsidRPr="004C16BE">
        <w:rPr>
          <w:rtl/>
        </w:rPr>
        <w:t>יישומונים</w:t>
      </w:r>
    </w:p>
    <w:p w14:paraId="7343E5E3" w14:textId="77777777" w:rsidR="004C16BE" w:rsidRPr="004C16BE" w:rsidRDefault="004C16BE" w:rsidP="008C36E3">
      <w:pPr>
        <w:pStyle w:val="4"/>
        <w:numPr>
          <w:ilvl w:val="3"/>
          <w:numId w:val="74"/>
        </w:numPr>
      </w:pPr>
      <w:r w:rsidRPr="004C16BE">
        <w:rPr>
          <w:rtl/>
        </w:rPr>
        <w:t xml:space="preserve">תקשורת דיגיטלית </w:t>
      </w:r>
    </w:p>
    <w:p w14:paraId="7049DD6A" w14:textId="6AAA34AE" w:rsidR="004C16BE" w:rsidRPr="004C16BE" w:rsidRDefault="004C16BE" w:rsidP="008C36E3">
      <w:pPr>
        <w:pStyle w:val="4"/>
        <w:numPr>
          <w:ilvl w:val="3"/>
          <w:numId w:val="74"/>
        </w:numPr>
      </w:pPr>
      <w:r w:rsidRPr="004C16BE">
        <w:rPr>
          <w:rtl/>
        </w:rPr>
        <w:t>המטופל והרופא הדיגיטלי, בריאות ניידת</w:t>
      </w:r>
    </w:p>
    <w:p w14:paraId="53A75372" w14:textId="28976174" w:rsidR="004C16BE" w:rsidRPr="004C16BE" w:rsidRDefault="004C16BE" w:rsidP="008C36E3">
      <w:pPr>
        <w:pStyle w:val="4"/>
        <w:numPr>
          <w:ilvl w:val="3"/>
          <w:numId w:val="74"/>
        </w:numPr>
      </w:pPr>
      <w:r w:rsidRPr="004C16BE">
        <w:rPr>
          <w:rtl/>
        </w:rPr>
        <w:t>רשתות חברתיות, העצמת בריאות מטופלים באמצעות הרשת</w:t>
      </w:r>
      <w:r w:rsidRPr="004C16BE">
        <w:t>.</w:t>
      </w:r>
    </w:p>
    <w:p w14:paraId="0CAF8F6A" w14:textId="77777777" w:rsidR="004C16BE" w:rsidRPr="004C16BE" w:rsidRDefault="004C16BE" w:rsidP="008C36E3">
      <w:pPr>
        <w:pStyle w:val="4"/>
        <w:numPr>
          <w:ilvl w:val="3"/>
          <w:numId w:val="74"/>
        </w:numPr>
      </w:pPr>
      <w:r w:rsidRPr="004C16BE">
        <w:rPr>
          <w:rtl/>
        </w:rPr>
        <w:t>מערכות תומכות החלטה ושימושים קליניים של טכנולוגיית המידע בנקודת המפגש הקליני</w:t>
      </w:r>
    </w:p>
    <w:p w14:paraId="771CD1B5" w14:textId="07F56C74" w:rsidR="004C16BE" w:rsidRPr="004C16BE" w:rsidRDefault="004C16BE" w:rsidP="008C36E3">
      <w:pPr>
        <w:pStyle w:val="4"/>
        <w:numPr>
          <w:ilvl w:val="3"/>
          <w:numId w:val="74"/>
        </w:numPr>
      </w:pPr>
      <w:r w:rsidRPr="004C16BE">
        <w:rPr>
          <w:rtl/>
        </w:rPr>
        <w:t xml:space="preserve"> מערכות מנהליות דיגיטליות (זימון תורים, פורטלים למטופלים, אתרים)</w:t>
      </w:r>
    </w:p>
    <w:p w14:paraId="1267A64B" w14:textId="3B3A12CB" w:rsidR="00D90478" w:rsidRDefault="004C16BE" w:rsidP="008C36E3">
      <w:pPr>
        <w:pStyle w:val="4"/>
        <w:numPr>
          <w:ilvl w:val="3"/>
          <w:numId w:val="74"/>
        </w:numPr>
        <w:rPr>
          <w:rtl/>
        </w:rPr>
      </w:pPr>
      <w:r w:rsidRPr="004C16BE">
        <w:rPr>
          <w:rtl/>
        </w:rPr>
        <w:t>טלה–רפואה</w:t>
      </w:r>
    </w:p>
    <w:p w14:paraId="008DF850" w14:textId="77777777" w:rsidR="004E1611" w:rsidRDefault="004E1611" w:rsidP="0067552E">
      <w:pPr>
        <w:pStyle w:val="3"/>
        <w:numPr>
          <w:ilvl w:val="0"/>
          <w:numId w:val="0"/>
        </w:numPr>
        <w:ind w:left="1132"/>
      </w:pPr>
    </w:p>
    <w:p w14:paraId="5D61F147" w14:textId="77777777" w:rsidR="004E1611" w:rsidRDefault="00C56C67" w:rsidP="008C36E3">
      <w:pPr>
        <w:pStyle w:val="3"/>
        <w:numPr>
          <w:ilvl w:val="2"/>
          <w:numId w:val="74"/>
        </w:numPr>
      </w:pPr>
      <w:r w:rsidRPr="004E1611">
        <w:rPr>
          <w:rtl/>
        </w:rPr>
        <w:t>אמצעים אלה מייצרים שורה של דילמות חדשות כמו: חיסיון רפואי בעולם הדיגיטלי, הפער הדיגיטלי וגבולות בעולם הווירטואלי. הם מרחיבים את מנעד האוריינות הנחוצה למטפלים ומטופלים כאחד. הם מחייבים רכישת כישורים רבים חדשים הנובעים מהאתגרים שהם מציבים למטפל. רק בתחום התקשורת בין מטופל למטפל בנוכחות מחשב אותרו עשרות כישורי תקשורת חדשים ]9 .]בעת שעולם האבחון הרפואי עבר ועובר טרנספורמציה דיגיטלית, ועולם המידע וההכשרה הרפואיים מסגלים כלים דיגיטליים מגוונים, דומה שדווקא המטופלים )לפחות בעלי האוריינות הדיגיטלית( כבר סיגלו לעצמם מרכיבים רבים של השינוי, בעוד שהרופאים נמצאים בפיגור משמעותי בהתאמת התנהלותם למציאות החדשה</w:t>
      </w:r>
      <w:r w:rsidR="004E1611">
        <w:rPr>
          <w:rFonts w:hint="cs"/>
          <w:rtl/>
        </w:rPr>
        <w:t>.</w:t>
      </w:r>
    </w:p>
    <w:p w14:paraId="74A3528C" w14:textId="52C5A109" w:rsidR="004E1611" w:rsidRDefault="004E1611" w:rsidP="008C36E3">
      <w:pPr>
        <w:pStyle w:val="4"/>
        <w:numPr>
          <w:ilvl w:val="3"/>
          <w:numId w:val="74"/>
        </w:numPr>
      </w:pPr>
      <w:r>
        <w:t>Big Data</w:t>
      </w:r>
      <w:r>
        <w:rPr>
          <w:rFonts w:hint="cs"/>
          <w:rtl/>
        </w:rPr>
        <w:t xml:space="preserve"> </w:t>
      </w:r>
      <w:r w:rsidR="00C56C67" w:rsidRPr="004E1611">
        <w:rPr>
          <w:rtl/>
        </w:rPr>
        <w:t>רפואה מותאמת אישית, רפואה חישובית</w:t>
      </w:r>
      <w:r w:rsidR="00EA3966">
        <w:rPr>
          <w:rFonts w:hint="cs"/>
          <w:rtl/>
        </w:rPr>
        <w:t>:</w:t>
      </w:r>
      <w:r w:rsidR="0051061A">
        <w:rPr>
          <w:rtl/>
        </w:rPr>
        <w:br/>
      </w:r>
      <w:r w:rsidR="00C56C67" w:rsidRPr="004E1611">
        <w:rPr>
          <w:rtl/>
        </w:rPr>
        <w:t>באמצעות ביו</w:t>
      </w:r>
      <w:r w:rsidR="000B1081">
        <w:rPr>
          <w:rFonts w:hint="cs"/>
          <w:rtl/>
        </w:rPr>
        <w:t>-</w:t>
      </w:r>
      <w:r w:rsidR="00C56C67" w:rsidRPr="004E1611">
        <w:rPr>
          <w:rtl/>
        </w:rPr>
        <w:t xml:space="preserve">אינפורמטיקה ורפואה חישובית התאפשרו פריצות הדרך בתחום ונכנסו לשיח המקצועי </w:t>
      </w:r>
      <w:r w:rsidR="007B49CD">
        <w:rPr>
          <w:rFonts w:hint="cs"/>
          <w:rtl/>
        </w:rPr>
        <w:t>חקר החלבונים, חקר הדנ"א והדם</w:t>
      </w:r>
      <w:r w:rsidR="0051061A">
        <w:rPr>
          <w:rFonts w:hint="cs"/>
          <w:rtl/>
        </w:rPr>
        <w:t xml:space="preserve"> </w:t>
      </w:r>
      <w:r w:rsidR="00B631E3">
        <w:rPr>
          <w:rFonts w:hint="cs"/>
          <w:rtl/>
        </w:rPr>
        <w:t xml:space="preserve">בכלים </w:t>
      </w:r>
      <w:r w:rsidR="0051061A">
        <w:rPr>
          <w:rFonts w:hint="cs"/>
          <w:rtl/>
        </w:rPr>
        <w:t>חישוביים</w:t>
      </w:r>
      <w:r w:rsidR="00C56C67" w:rsidRPr="004E1611">
        <w:rPr>
          <w:rtl/>
        </w:rPr>
        <w:t>. תחום זה זוכה להכרה גוברת במערכת ההכשרה של רופאי העתיד באמצעות קורסים</w:t>
      </w:r>
      <w:r w:rsidR="00C56C67" w:rsidRPr="004E1611">
        <w:t xml:space="preserve">, </w:t>
      </w:r>
      <w:r w:rsidR="00C56C67" w:rsidRPr="004E1611">
        <w:rPr>
          <w:rtl/>
        </w:rPr>
        <w:t xml:space="preserve">שיעורים ואף מסלולים ייעודיים </w:t>
      </w:r>
      <w:r>
        <w:rPr>
          <w:rFonts w:hint="cs"/>
          <w:rtl/>
        </w:rPr>
        <w:t>(</w:t>
      </w:r>
      <w:r w:rsidR="00C56C67" w:rsidRPr="004E1611">
        <w:rPr>
          <w:rtl/>
        </w:rPr>
        <w:t>לדוגמה, בפקולטה לרפואה של הדסה והאוניברסיטה העברית</w:t>
      </w:r>
      <w:r>
        <w:rPr>
          <w:rFonts w:hint="cs"/>
          <w:rtl/>
        </w:rPr>
        <w:t xml:space="preserve"> </w:t>
      </w:r>
      <w:r w:rsidR="00B631E3">
        <w:rPr>
          <w:rFonts w:hint="cs"/>
          <w:rtl/>
        </w:rPr>
        <w:t xml:space="preserve">והתכנית החדשה של </w:t>
      </w:r>
      <w:r w:rsidR="00B631E3">
        <w:rPr>
          <w:rFonts w:hint="cs"/>
        </w:rPr>
        <w:t>HIT</w:t>
      </w:r>
      <w:r w:rsidR="00B631E3">
        <w:rPr>
          <w:rFonts w:hint="cs"/>
          <w:rtl/>
        </w:rPr>
        <w:t xml:space="preserve">- טכנולוגיות דיגיטליות ברפואה </w:t>
      </w:r>
      <w:r>
        <w:rPr>
          <w:rFonts w:hint="cs"/>
          <w:rtl/>
        </w:rPr>
        <w:t>[</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Ref41839900 \r \h</w:instrText>
      </w:r>
      <w:r>
        <w:rPr>
          <w:rtl/>
        </w:rPr>
        <w:instrText xml:space="preserve"> </w:instrText>
      </w:r>
      <w:r>
        <w:rPr>
          <w:rtl/>
        </w:rPr>
      </w:r>
      <w:r>
        <w:rPr>
          <w:rtl/>
        </w:rPr>
        <w:fldChar w:fldCharType="separate"/>
      </w:r>
      <w:r w:rsidR="00C27A19">
        <w:rPr>
          <w:rtl/>
        </w:rPr>
        <w:t>‏5.11</w:t>
      </w:r>
      <w:r>
        <w:rPr>
          <w:rtl/>
        </w:rPr>
        <w:fldChar w:fldCharType="end"/>
      </w:r>
      <w:r>
        <w:rPr>
          <w:rFonts w:hint="cs"/>
          <w:rtl/>
        </w:rPr>
        <w:t>] ).</w:t>
      </w:r>
    </w:p>
    <w:p w14:paraId="4F7AE330" w14:textId="6CD73198" w:rsidR="002B5E3F" w:rsidRDefault="00C56C67" w:rsidP="008C36E3">
      <w:pPr>
        <w:pStyle w:val="4"/>
        <w:numPr>
          <w:ilvl w:val="3"/>
          <w:numId w:val="74"/>
        </w:numPr>
      </w:pPr>
      <w:r w:rsidRPr="004E1611">
        <w:rPr>
          <w:rtl/>
        </w:rPr>
        <w:t>מידע רפואי ב</w:t>
      </w:r>
      <w:r w:rsidR="009455A4">
        <w:rPr>
          <w:rFonts w:hint="cs"/>
          <w:rtl/>
        </w:rPr>
        <w:t>רשת האינטרנט</w:t>
      </w:r>
      <w:r w:rsidRPr="004E1611">
        <w:rPr>
          <w:rtl/>
        </w:rPr>
        <w:t>:</w:t>
      </w:r>
      <w:r w:rsidR="009455A4">
        <w:rPr>
          <w:rtl/>
        </w:rPr>
        <w:br/>
      </w:r>
      <w:r w:rsidRPr="004E1611">
        <w:rPr>
          <w:rtl/>
        </w:rPr>
        <w:t xml:space="preserve">כשם שכמעט כל צורך במידע נענה היום באמצעות גלישה בנייד, כך גם הפך המידע הרפואי לנגיש ביותר. הקלדת מושג רפואי כלשהו מקפיצה תשובות רבות, חלקן מעולמות תוכן שאינם מבוססי מידע מהימן </w:t>
      </w:r>
      <w:r w:rsidRPr="004E1611">
        <w:t>)</w:t>
      </w:r>
      <w:r w:rsidRPr="004E1611">
        <w:rPr>
          <w:rtl/>
        </w:rPr>
        <w:t>רפואה משלימה, פרסומת אישית, אנקדוטות וכדומה</w:t>
      </w:r>
      <w:r w:rsidR="004E1611">
        <w:rPr>
          <w:rFonts w:hint="cs"/>
          <w:rtl/>
        </w:rPr>
        <w:t xml:space="preserve">). </w:t>
      </w:r>
      <w:r w:rsidRPr="004E1611">
        <w:rPr>
          <w:rtl/>
        </w:rPr>
        <w:t xml:space="preserve">לכן נזקקים המטופל והמטפל גם יחד לאוריינות מידע דיגיטלית שבאמצעותה נלמדת הדרך המיטבית לחפש מידע רפואי מהיימן </w:t>
      </w:r>
      <w:r w:rsidR="004E1611">
        <w:rPr>
          <w:rFonts w:hint="cs"/>
          <w:rtl/>
        </w:rPr>
        <w:t>באינטרנט</w:t>
      </w:r>
      <w:r w:rsidR="00AF4130">
        <w:rPr>
          <w:rFonts w:hint="cs"/>
          <w:rtl/>
        </w:rPr>
        <w:t xml:space="preserve"> אך עדיין לוקה בבעיה של אינפורמציה לא אמינה במקרים רבים</w:t>
      </w:r>
      <w:r w:rsidR="004E1611">
        <w:rPr>
          <w:rFonts w:hint="cs"/>
          <w:rtl/>
        </w:rPr>
        <w:t xml:space="preserve">. </w:t>
      </w:r>
    </w:p>
    <w:p w14:paraId="5D7E7CFC" w14:textId="11497786" w:rsidR="002B5E3F" w:rsidRDefault="00C56C67" w:rsidP="008C36E3">
      <w:pPr>
        <w:pStyle w:val="4"/>
        <w:numPr>
          <w:ilvl w:val="3"/>
          <w:numId w:val="74"/>
        </w:numPr>
      </w:pPr>
      <w:r w:rsidRPr="004E1611">
        <w:rPr>
          <w:rtl/>
        </w:rPr>
        <w:t xml:space="preserve">הרשומה הממוחשבת: כיוון שכל מערכת הבריאות הישראלית מקוונת ברשומה רפואית ממוחשבת </w:t>
      </w:r>
      <w:r w:rsidR="002B5E3F">
        <w:rPr>
          <w:rFonts w:hint="cs"/>
          <w:rtl/>
        </w:rPr>
        <w:t>(</w:t>
      </w:r>
      <w:r w:rsidRPr="004E1611">
        <w:rPr>
          <w:rtl/>
        </w:rPr>
        <w:t>רר״מ</w:t>
      </w:r>
      <w:r w:rsidR="002B5E3F">
        <w:rPr>
          <w:rFonts w:hint="cs"/>
          <w:rtl/>
        </w:rPr>
        <w:t xml:space="preserve">) </w:t>
      </w:r>
      <w:r w:rsidRPr="004E1611">
        <w:rPr>
          <w:rtl/>
        </w:rPr>
        <w:t xml:space="preserve">ומרושתת גם במערכת אינטגרטיבית </w:t>
      </w:r>
      <w:r w:rsidR="002F4E93">
        <w:rPr>
          <w:rFonts w:hint="cs"/>
          <w:rtl/>
        </w:rPr>
        <w:t xml:space="preserve">הנמצאת בהליכי הטמעה </w:t>
      </w:r>
      <w:r w:rsidR="002B5E3F">
        <w:rPr>
          <w:rFonts w:hint="cs"/>
          <w:rtl/>
        </w:rPr>
        <w:t>(</w:t>
      </w:r>
      <w:r w:rsidR="000B1081">
        <w:rPr>
          <w:rFonts w:hint="cs"/>
          <w:rtl/>
        </w:rPr>
        <w:t>"</w:t>
      </w:r>
      <w:r w:rsidRPr="004E1611">
        <w:rPr>
          <w:rtl/>
        </w:rPr>
        <w:t>אופק</w:t>
      </w:r>
      <w:r w:rsidR="000B1081">
        <w:rPr>
          <w:rFonts w:hint="cs"/>
          <w:rtl/>
        </w:rPr>
        <w:t>"</w:t>
      </w:r>
      <w:r w:rsidR="002B5E3F">
        <w:rPr>
          <w:rFonts w:hint="cs"/>
          <w:rtl/>
        </w:rPr>
        <w:t>) [</w:t>
      </w:r>
      <w:r w:rsidR="002B5E3F">
        <w:rPr>
          <w:rtl/>
        </w:rPr>
        <w:fldChar w:fldCharType="begin"/>
      </w:r>
      <w:r w:rsidR="002B5E3F">
        <w:rPr>
          <w:rtl/>
        </w:rPr>
        <w:instrText xml:space="preserve"> </w:instrText>
      </w:r>
      <w:r w:rsidR="002B5E3F">
        <w:rPr>
          <w:rFonts w:hint="cs"/>
        </w:rPr>
        <w:instrText>REF</w:instrText>
      </w:r>
      <w:r w:rsidR="002B5E3F">
        <w:rPr>
          <w:rFonts w:hint="cs"/>
          <w:rtl/>
        </w:rPr>
        <w:instrText xml:space="preserve"> _</w:instrText>
      </w:r>
      <w:r w:rsidR="002B5E3F">
        <w:rPr>
          <w:rFonts w:hint="cs"/>
        </w:rPr>
        <w:instrText>Ref41840222 \r \h</w:instrText>
      </w:r>
      <w:r w:rsidR="002B5E3F">
        <w:rPr>
          <w:rtl/>
        </w:rPr>
        <w:instrText xml:space="preserve"> </w:instrText>
      </w:r>
      <w:r w:rsidR="002B5E3F">
        <w:rPr>
          <w:rtl/>
        </w:rPr>
      </w:r>
      <w:r w:rsidR="002B5E3F">
        <w:rPr>
          <w:rtl/>
        </w:rPr>
        <w:fldChar w:fldCharType="separate"/>
      </w:r>
      <w:r w:rsidR="00C27A19">
        <w:rPr>
          <w:rtl/>
        </w:rPr>
        <w:t>‏5.12</w:t>
      </w:r>
      <w:r w:rsidR="002B5E3F">
        <w:rPr>
          <w:rtl/>
        </w:rPr>
        <w:fldChar w:fldCharType="end"/>
      </w:r>
      <w:r w:rsidR="002B5E3F">
        <w:rPr>
          <w:rFonts w:hint="cs"/>
          <w:rtl/>
        </w:rPr>
        <w:t>]</w:t>
      </w:r>
      <w:r w:rsidRPr="004E1611">
        <w:rPr>
          <w:rtl/>
        </w:rPr>
        <w:t xml:space="preserve">, זהו כנראה התחום שבו יש לרופא הישראלי את המגע </w:t>
      </w:r>
      <w:r w:rsidR="0051061A" w:rsidRPr="004E1611">
        <w:rPr>
          <w:rFonts w:hint="cs"/>
          <w:rtl/>
        </w:rPr>
        <w:t>היום-יומי</w:t>
      </w:r>
      <w:r w:rsidRPr="004E1611">
        <w:rPr>
          <w:rtl/>
        </w:rPr>
        <w:t xml:space="preserve"> והמוחשי ביותר עם העידן הדיגיטלי. ההכשרה לשימוש</w:t>
      </w:r>
      <w:r w:rsidR="002B5E3F" w:rsidRPr="002B5E3F">
        <w:rPr>
          <w:rtl/>
        </w:rPr>
        <w:t xml:space="preserve"> </w:t>
      </w:r>
      <w:r w:rsidR="002B5E3F">
        <w:rPr>
          <w:rtl/>
        </w:rPr>
        <w:t>הטכני בו היא לרוב אינטואיטיבית או קצרה</w:t>
      </w:r>
      <w:r w:rsidR="002F4E93">
        <w:rPr>
          <w:rFonts w:hint="cs"/>
          <w:rtl/>
        </w:rPr>
        <w:t xml:space="preserve"> והידע באבטחת מידע לעובדי מקצועות הבריות מוגבלת להכשרות קצרות דרך לומדות ארגוניות</w:t>
      </w:r>
      <w:r w:rsidR="002B5E3F">
        <w:rPr>
          <w:rFonts w:hint="cs"/>
          <w:rtl/>
        </w:rPr>
        <w:t>.</w:t>
      </w:r>
      <w:r w:rsidR="002B5E3F">
        <w:rPr>
          <w:rtl/>
        </w:rPr>
        <w:t xml:space="preserve"> </w:t>
      </w:r>
    </w:p>
    <w:p w14:paraId="2F991C72" w14:textId="4E629125" w:rsidR="002B5E3F" w:rsidRDefault="002B5E3F" w:rsidP="008C36E3">
      <w:pPr>
        <w:pStyle w:val="4"/>
        <w:numPr>
          <w:ilvl w:val="3"/>
          <w:numId w:val="74"/>
        </w:numPr>
      </w:pPr>
      <w:r>
        <w:rPr>
          <w:rtl/>
        </w:rPr>
        <w:t xml:space="preserve">יישומונים </w:t>
      </w:r>
      <w:r>
        <w:rPr>
          <w:rFonts w:hint="cs"/>
          <w:rtl/>
        </w:rPr>
        <w:t>(</w:t>
      </w:r>
      <w:r>
        <w:rPr>
          <w:rtl/>
        </w:rPr>
        <w:t>אפליקציות</w:t>
      </w:r>
      <w:r>
        <w:rPr>
          <w:rFonts w:hint="cs"/>
          <w:rtl/>
        </w:rPr>
        <w:t>)</w:t>
      </w:r>
      <w:r>
        <w:rPr>
          <w:rtl/>
        </w:rPr>
        <w:t>:</w:t>
      </w:r>
      <w:r w:rsidR="009455A4">
        <w:rPr>
          <w:rtl/>
        </w:rPr>
        <w:br/>
      </w:r>
      <w:r>
        <w:rPr>
          <w:rtl/>
        </w:rPr>
        <w:t>בעוד שבשוק יש עשרות ואולי מאות אלפי יישומונים בתחום הבריאות והרפואה, דומה שבתחום זה מתקיים הפער המרבי בין מטופלים למטפלים</w:t>
      </w:r>
      <w:r>
        <w:t>.</w:t>
      </w:r>
      <w:r w:rsidRPr="002B5E3F">
        <w:rPr>
          <w:rtl/>
        </w:rPr>
        <w:t xml:space="preserve"> </w:t>
      </w:r>
      <w:r>
        <w:rPr>
          <w:rtl/>
        </w:rPr>
        <w:t xml:space="preserve">בעוד שהציבור הרחב מוריד ומשתמש בשקיקה במספר משמעותי של יישומונים לפי צרכיו, דומה שרופאים כמעט שאינם </w:t>
      </w:r>
      <w:r w:rsidR="00AF4130">
        <w:rPr>
          <w:rFonts w:hint="cs"/>
          <w:rtl/>
        </w:rPr>
        <w:t>יכולים להשתמש בתוצרי ה</w:t>
      </w:r>
      <w:r>
        <w:rPr>
          <w:rtl/>
        </w:rPr>
        <w:t>תחום, גם כאשר יש מספר ניכר של יישומונים בעלי ערך מוסף ליעילות ולתוצאי הטיפול הרפואי שמעניק הרופא. בין ה</w:t>
      </w:r>
      <w:r w:rsidR="00AF4130">
        <w:rPr>
          <w:rFonts w:hint="cs"/>
          <w:rtl/>
        </w:rPr>
        <w:t>חסמים</w:t>
      </w:r>
      <w:r>
        <w:rPr>
          <w:rtl/>
        </w:rPr>
        <w:t xml:space="preserve"> לשימוש נרחב יותר ניתן למנות את מיעוט החקירה המהימנה של ביצועי היישומונים והיעדר אינדקס סדור שמאפשר לחפש יישומון מתאים בהתאם לצורך</w:t>
      </w:r>
      <w:r w:rsidR="00AF4130">
        <w:rPr>
          <w:rFonts w:hint="cs"/>
          <w:rtl/>
        </w:rPr>
        <w:t xml:space="preserve"> ו</w:t>
      </w:r>
      <w:r w:rsidR="006F26A3">
        <w:rPr>
          <w:rFonts w:hint="cs"/>
          <w:rtl/>
        </w:rPr>
        <w:t>ח</w:t>
      </w:r>
      <w:r w:rsidR="00AF4130">
        <w:rPr>
          <w:rFonts w:hint="cs"/>
          <w:rtl/>
        </w:rPr>
        <w:t>וסר הטמעה בארגוני בריאות עקב בעיית אבטחת מידע באינטגרציה לתיק הרפואי</w:t>
      </w:r>
      <w:r>
        <w:rPr>
          <w:rFonts w:hint="cs"/>
          <w:rtl/>
        </w:rPr>
        <w:t>.</w:t>
      </w:r>
    </w:p>
    <w:p w14:paraId="70A9DA9F" w14:textId="6EDE3F8E" w:rsidR="009F1A86" w:rsidRDefault="002B5E3F" w:rsidP="008C36E3">
      <w:pPr>
        <w:pStyle w:val="4"/>
        <w:numPr>
          <w:ilvl w:val="3"/>
          <w:numId w:val="74"/>
        </w:numPr>
      </w:pPr>
      <w:r>
        <w:rPr>
          <w:rtl/>
        </w:rPr>
        <w:t>תקשורת דיגיטלית:</w:t>
      </w:r>
      <w:r w:rsidR="009455A4">
        <w:rPr>
          <w:rtl/>
        </w:rPr>
        <w:br/>
      </w:r>
      <w:r>
        <w:rPr>
          <w:rtl/>
        </w:rPr>
        <w:t xml:space="preserve">הטלפון הנייד החכם ויישומיו התקשורתיים מייצרים טרנספורמציה בתקשורת בבריאות </w:t>
      </w:r>
      <w:r>
        <w:t xml:space="preserve">- </w:t>
      </w:r>
      <w:r>
        <w:rPr>
          <w:rtl/>
        </w:rPr>
        <w:t>דואר האלקטרוני, מסרונים, וואטסאפ</w:t>
      </w:r>
      <w:r w:rsidR="00E01BE1">
        <w:rPr>
          <w:rFonts w:hint="cs"/>
          <w:rtl/>
        </w:rPr>
        <w:t xml:space="preserve"> (</w:t>
      </w:r>
      <w:r w:rsidR="000B1081">
        <w:rPr>
          <w:lang w:val="en-GB"/>
        </w:rPr>
        <w:t>WhatsApp</w:t>
      </w:r>
      <w:r w:rsidR="00E01BE1">
        <w:rPr>
          <w:rFonts w:hint="cs"/>
          <w:rtl/>
        </w:rPr>
        <w:t>)</w:t>
      </w:r>
      <w:r>
        <w:rPr>
          <w:rtl/>
        </w:rPr>
        <w:t>, סקייפ</w:t>
      </w:r>
      <w:r w:rsidR="00E01BE1">
        <w:rPr>
          <w:rFonts w:hint="cs"/>
          <w:rtl/>
        </w:rPr>
        <w:t xml:space="preserve"> (</w:t>
      </w:r>
      <w:r w:rsidR="00E01BE1">
        <w:rPr>
          <w:lang w:val="en-GB"/>
        </w:rPr>
        <w:t>Skype</w:t>
      </w:r>
      <w:r w:rsidR="00E01BE1">
        <w:rPr>
          <w:rFonts w:hint="cs"/>
          <w:rtl/>
        </w:rPr>
        <w:t>)</w:t>
      </w:r>
      <w:r>
        <w:rPr>
          <w:rtl/>
        </w:rPr>
        <w:t xml:space="preserve"> ודומיו</w:t>
      </w:r>
      <w:r>
        <w:t xml:space="preserve">, </w:t>
      </w:r>
      <w:r>
        <w:rPr>
          <w:rtl/>
        </w:rPr>
        <w:t xml:space="preserve">ומערכות רבות נוספות - כל אלה יוצרים חלופה ראויה למפגש פנים אל פנים אשר מצמצמת משמעותית מגעים פנים אל פנים לצרכים שהמפגש הפיזי אינו מספק להם ערך מוסף. מרבית הצרכים </w:t>
      </w:r>
      <w:r w:rsidR="000B1081">
        <w:rPr>
          <w:rFonts w:hint="cs"/>
          <w:rtl/>
        </w:rPr>
        <w:t>המנהליים</w:t>
      </w:r>
      <w:r>
        <w:rPr>
          <w:rtl/>
        </w:rPr>
        <w:t xml:space="preserve"> מקבלים מענה משופר וירטואלי וחוסכים זמן, כסף וחיים </w:t>
      </w:r>
      <w:r w:rsidR="009F1A86">
        <w:t>)</w:t>
      </w:r>
      <w:r>
        <w:rPr>
          <w:rtl/>
        </w:rPr>
        <w:t>שכן נסיעה ברכב היא אולי מסכן החיים המרכזי בחיינו</w:t>
      </w:r>
      <w:r w:rsidR="009F1A86">
        <w:t>(</w:t>
      </w:r>
      <w:r>
        <w:rPr>
          <w:rtl/>
        </w:rPr>
        <w:t>, ולא מעט צרכים קליניים בדיפרנציאציה נמוכה וגבוהה מקבלים מענה משפר בריאות בדרך וירטואלית</w:t>
      </w:r>
      <w:r w:rsidR="009F1A86">
        <w:rPr>
          <w:rFonts w:hint="cs"/>
          <w:rtl/>
        </w:rPr>
        <w:t xml:space="preserve"> [</w:t>
      </w:r>
      <w:r w:rsidR="009F1A86">
        <w:rPr>
          <w:rtl/>
        </w:rPr>
        <w:fldChar w:fldCharType="begin"/>
      </w:r>
      <w:r w:rsidR="009F1A86">
        <w:rPr>
          <w:rtl/>
        </w:rPr>
        <w:instrText xml:space="preserve"> </w:instrText>
      </w:r>
      <w:r w:rsidR="009F1A86">
        <w:rPr>
          <w:rFonts w:hint="cs"/>
        </w:rPr>
        <w:instrText>REF</w:instrText>
      </w:r>
      <w:r w:rsidR="009F1A86">
        <w:rPr>
          <w:rFonts w:hint="cs"/>
          <w:rtl/>
        </w:rPr>
        <w:instrText xml:space="preserve"> _</w:instrText>
      </w:r>
      <w:r w:rsidR="009F1A86">
        <w:rPr>
          <w:rFonts w:hint="cs"/>
        </w:rPr>
        <w:instrText>Ref41855847 \r \h</w:instrText>
      </w:r>
      <w:r w:rsidR="009F1A86">
        <w:rPr>
          <w:rtl/>
        </w:rPr>
        <w:instrText xml:space="preserve"> </w:instrText>
      </w:r>
      <w:r w:rsidR="009F1A86">
        <w:rPr>
          <w:rtl/>
        </w:rPr>
      </w:r>
      <w:r w:rsidR="009F1A86">
        <w:rPr>
          <w:rtl/>
        </w:rPr>
        <w:fldChar w:fldCharType="separate"/>
      </w:r>
      <w:r w:rsidR="00C27A19">
        <w:rPr>
          <w:rtl/>
        </w:rPr>
        <w:t>‏5.13</w:t>
      </w:r>
      <w:r w:rsidR="009F1A86">
        <w:rPr>
          <w:rtl/>
        </w:rPr>
        <w:fldChar w:fldCharType="end"/>
      </w:r>
      <w:r w:rsidR="009F1A86">
        <w:rPr>
          <w:rFonts w:hint="cs"/>
          <w:rtl/>
        </w:rPr>
        <w:t>]</w:t>
      </w:r>
    </w:p>
    <w:p w14:paraId="279B7852" w14:textId="5C93E209" w:rsidR="00EA3966" w:rsidRDefault="002B5E3F" w:rsidP="008C36E3">
      <w:pPr>
        <w:pStyle w:val="4"/>
        <w:numPr>
          <w:ilvl w:val="3"/>
          <w:numId w:val="74"/>
        </w:numPr>
      </w:pPr>
      <w:r>
        <w:rPr>
          <w:rtl/>
        </w:rPr>
        <w:t>בריאות דיגיטלית, המטופל הדיגיטלי, הרופא הדיגיטלי</w:t>
      </w:r>
      <w:r>
        <w:t xml:space="preserve">, </w:t>
      </w:r>
      <w:r>
        <w:rPr>
          <w:rtl/>
        </w:rPr>
        <w:t>רפואה ניידת:</w:t>
      </w:r>
      <w:r w:rsidR="009455A4">
        <w:rPr>
          <w:rtl/>
        </w:rPr>
        <w:br/>
      </w:r>
      <w:r w:rsidR="000B1081">
        <w:rPr>
          <w:rFonts w:hint="cs"/>
          <w:rtl/>
        </w:rPr>
        <w:t>מומחי עתידנות</w:t>
      </w:r>
      <w:r>
        <w:rPr>
          <w:rtl/>
        </w:rPr>
        <w:t xml:space="preserve"> מנבאים שחלקים הולכים וגוברים של תשתית הרפואה יועתקו לתשתית במרשתת, כך שמגעים בנושאי בריאות יתרחשו וירטואלית </w:t>
      </w:r>
      <w:r w:rsidR="00EA3966">
        <w:rPr>
          <w:rFonts w:hint="cs"/>
          <w:rtl/>
        </w:rPr>
        <w:t>[</w:t>
      </w:r>
      <w:r w:rsidR="00EA3966">
        <w:rPr>
          <w:rtl/>
        </w:rPr>
        <w:fldChar w:fldCharType="begin"/>
      </w:r>
      <w:r w:rsidR="00EA3966">
        <w:rPr>
          <w:rtl/>
        </w:rPr>
        <w:instrText xml:space="preserve"> </w:instrText>
      </w:r>
      <w:r w:rsidR="00EA3966">
        <w:rPr>
          <w:rFonts w:hint="cs"/>
        </w:rPr>
        <w:instrText>REF</w:instrText>
      </w:r>
      <w:r w:rsidR="00EA3966">
        <w:rPr>
          <w:rFonts w:hint="cs"/>
          <w:rtl/>
        </w:rPr>
        <w:instrText xml:space="preserve"> _</w:instrText>
      </w:r>
      <w:r w:rsidR="00EA3966">
        <w:rPr>
          <w:rFonts w:hint="cs"/>
        </w:rPr>
        <w:instrText>Ref41856303 \r \h</w:instrText>
      </w:r>
      <w:r w:rsidR="00EA3966">
        <w:rPr>
          <w:rtl/>
        </w:rPr>
        <w:instrText xml:space="preserve"> </w:instrText>
      </w:r>
      <w:r w:rsidR="00EA3966">
        <w:rPr>
          <w:rtl/>
        </w:rPr>
      </w:r>
      <w:r w:rsidR="00EA3966">
        <w:rPr>
          <w:rtl/>
        </w:rPr>
        <w:fldChar w:fldCharType="separate"/>
      </w:r>
      <w:r w:rsidR="00C27A19">
        <w:rPr>
          <w:rtl/>
        </w:rPr>
        <w:t>‏5.14</w:t>
      </w:r>
      <w:r w:rsidR="00EA3966">
        <w:rPr>
          <w:rtl/>
        </w:rPr>
        <w:fldChar w:fldCharType="end"/>
      </w:r>
      <w:r w:rsidR="00EA3966">
        <w:rPr>
          <w:rFonts w:hint="cs"/>
          <w:rtl/>
        </w:rPr>
        <w:t xml:space="preserve">] </w:t>
      </w:r>
      <w:r>
        <w:rPr>
          <w:rtl/>
        </w:rPr>
        <w:t xml:space="preserve">ויחייבו אותנו לתפקוד מוגבר כרופאים דיגיטליים. במערך כזה וגם במציאות היום, המטופל הופך למטופל וירטואלי, כמו </w:t>
      </w:r>
      <w:r w:rsidR="00EA3966">
        <w:t>ePatient Dave</w:t>
      </w:r>
      <w:r w:rsidR="00EA3966">
        <w:rPr>
          <w:rFonts w:hint="cs"/>
          <w:rtl/>
        </w:rPr>
        <w:t xml:space="preserve"> [</w:t>
      </w:r>
      <w:r w:rsidR="00EA3966">
        <w:rPr>
          <w:rtl/>
        </w:rPr>
        <w:fldChar w:fldCharType="begin"/>
      </w:r>
      <w:r w:rsidR="00EA3966">
        <w:rPr>
          <w:rtl/>
        </w:rPr>
        <w:instrText xml:space="preserve"> </w:instrText>
      </w:r>
      <w:r w:rsidR="00EA3966">
        <w:rPr>
          <w:rFonts w:hint="cs"/>
        </w:rPr>
        <w:instrText>REF</w:instrText>
      </w:r>
      <w:r w:rsidR="00EA3966">
        <w:rPr>
          <w:rFonts w:hint="cs"/>
          <w:rtl/>
        </w:rPr>
        <w:instrText xml:space="preserve"> _</w:instrText>
      </w:r>
      <w:r w:rsidR="00EA3966">
        <w:rPr>
          <w:rFonts w:hint="cs"/>
        </w:rPr>
        <w:instrText>Ref41856414 \r \h</w:instrText>
      </w:r>
      <w:r w:rsidR="00EA3966">
        <w:rPr>
          <w:rtl/>
        </w:rPr>
        <w:instrText xml:space="preserve"> </w:instrText>
      </w:r>
      <w:r w:rsidR="00EA3966">
        <w:rPr>
          <w:rtl/>
        </w:rPr>
      </w:r>
      <w:r w:rsidR="00EA3966">
        <w:rPr>
          <w:rtl/>
        </w:rPr>
        <w:fldChar w:fldCharType="separate"/>
      </w:r>
      <w:r w:rsidR="00C27A19">
        <w:rPr>
          <w:rtl/>
        </w:rPr>
        <w:t>‏5.15</w:t>
      </w:r>
      <w:r w:rsidR="00EA3966">
        <w:rPr>
          <w:rtl/>
        </w:rPr>
        <w:fldChar w:fldCharType="end"/>
      </w:r>
      <w:r w:rsidR="00EA3966">
        <w:rPr>
          <w:rFonts w:hint="cs"/>
          <w:rtl/>
        </w:rPr>
        <w:t xml:space="preserve">] </w:t>
      </w:r>
      <w:r>
        <w:rPr>
          <w:rtl/>
        </w:rPr>
        <w:t>מטופל שמספר כיצד באמצעות הכלים הדיגיטליים הפך לגורם העיקרי לריפוי מוצלח מסרטן שמטפליו לא מצאו לו פתרון. כדי לאמץ פרסונה של רופא דיגיטלי, עלינו לפתח מידה משמעותית של מיומנות דיגיטלית ותפקוד מיטבי בסביבה עתירת טכנולוגיה. מכיוון שתחום זה נמצא בגאות בלתי פוסקת, חוסר המעורבות והמיומנות של רופאי ישראל בו, מביא להגדלה קבועה ומדאיגה של הפער בין הציבור לרופאיו בתחום זה</w:t>
      </w:r>
      <w:r w:rsidR="00EA3966">
        <w:rPr>
          <w:rFonts w:hint="cs"/>
          <w:rtl/>
        </w:rPr>
        <w:t>.</w:t>
      </w:r>
    </w:p>
    <w:p w14:paraId="068A20CA" w14:textId="2FAF7E1C" w:rsidR="00F8114F" w:rsidRDefault="00E60D25" w:rsidP="008C36E3">
      <w:pPr>
        <w:pStyle w:val="4"/>
        <w:numPr>
          <w:ilvl w:val="3"/>
          <w:numId w:val="74"/>
        </w:numPr>
        <w:rPr>
          <w:rtl/>
        </w:rPr>
      </w:pPr>
      <w:r>
        <w:rPr>
          <w:rFonts w:hint="cs"/>
          <w:rtl/>
        </w:rPr>
        <w:t>ר</w:t>
      </w:r>
      <w:r w:rsidR="002B5E3F">
        <w:rPr>
          <w:rtl/>
        </w:rPr>
        <w:t>שתות חברתיות: הרשתות החברתיות והטלפוניה</w:t>
      </w:r>
      <w:r w:rsidR="002B5E3F">
        <w:t xml:space="preserve">/ </w:t>
      </w:r>
      <w:r w:rsidR="002B5E3F">
        <w:rPr>
          <w:rtl/>
        </w:rPr>
        <w:t xml:space="preserve">מחשוב הניידים חוברים לנוכחות מוגברת של רבים בעולם הווירטואלי. האם עבור הרפואה והרופאים הם אויב או ידיד? יש ברשתות יתרונות </w:t>
      </w:r>
      <w:r w:rsidR="00EA3966">
        <w:rPr>
          <w:rFonts w:hint="cs"/>
          <w:rtl/>
        </w:rPr>
        <w:t>(</w:t>
      </w:r>
      <w:r w:rsidR="002B5E3F">
        <w:rPr>
          <w:rtl/>
        </w:rPr>
        <w:t>לדוגמה, קידום בריאות</w:t>
      </w:r>
      <w:r w:rsidR="002B5E3F">
        <w:t xml:space="preserve">, </w:t>
      </w:r>
      <w:r w:rsidR="002B5E3F">
        <w:rPr>
          <w:rtl/>
        </w:rPr>
        <w:t>ניטור מחלות כרוניות והעצמת מטופלים</w:t>
      </w:r>
      <w:r w:rsidR="00EA3966">
        <w:rPr>
          <w:rFonts w:hint="cs"/>
          <w:rtl/>
        </w:rPr>
        <w:t>)</w:t>
      </w:r>
      <w:r w:rsidR="002B5E3F">
        <w:rPr>
          <w:rtl/>
        </w:rPr>
        <w:t xml:space="preserve">, ולא מעט חסרונות </w:t>
      </w:r>
      <w:r w:rsidR="00EA3966">
        <w:rPr>
          <w:rFonts w:hint="cs"/>
          <w:rtl/>
        </w:rPr>
        <w:t>(</w:t>
      </w:r>
      <w:r w:rsidR="002B5E3F">
        <w:rPr>
          <w:rtl/>
        </w:rPr>
        <w:t>לדוגמה, גבולות, סודיות</w:t>
      </w:r>
      <w:r w:rsidR="00EA3966">
        <w:rPr>
          <w:rFonts w:hint="cs"/>
          <w:rtl/>
        </w:rPr>
        <w:t>)</w:t>
      </w:r>
      <w:r w:rsidR="002B5E3F">
        <w:rPr>
          <w:rtl/>
        </w:rPr>
        <w:t>.</w:t>
      </w:r>
      <w:r w:rsidR="002B5E3F">
        <w:t xml:space="preserve"> </w:t>
      </w:r>
      <w:r w:rsidR="002B5E3F">
        <w:rPr>
          <w:rtl/>
        </w:rPr>
        <w:t>רשימת הסוגיות שהרשתות החברתיות מציבה בפנינו היא ארוכה ביותר</w:t>
      </w:r>
      <w:r w:rsidR="00EA3966">
        <w:rPr>
          <w:rFonts w:hint="cs"/>
          <w:rtl/>
        </w:rPr>
        <w:t>.</w:t>
      </w:r>
    </w:p>
    <w:p w14:paraId="1FD6C941" w14:textId="77777777" w:rsidR="00E84C6A" w:rsidRDefault="00E84C6A">
      <w:pPr>
        <w:widowControl/>
        <w:bidi w:val="0"/>
        <w:adjustRightInd/>
        <w:spacing w:line="240" w:lineRule="auto"/>
        <w:textAlignment w:val="auto"/>
        <w:rPr>
          <w:rtl/>
        </w:rPr>
      </w:pPr>
      <w:r>
        <w:rPr>
          <w:rtl/>
        </w:rPr>
        <w:br w:type="page"/>
      </w:r>
    </w:p>
    <w:p w14:paraId="77988737" w14:textId="4887E130" w:rsidR="004B3683" w:rsidRDefault="004B3683" w:rsidP="0067552E">
      <w:pPr>
        <w:pStyle w:val="2"/>
        <w:ind w:left="990" w:hanging="630"/>
      </w:pPr>
      <w:bookmarkStart w:id="44" w:name="_Ref42357200"/>
      <w:bookmarkStart w:id="45" w:name="_Ref42357208"/>
      <w:bookmarkStart w:id="46" w:name="_Ref42357229"/>
      <w:bookmarkStart w:id="47" w:name="_Toc85634523"/>
      <w:bookmarkStart w:id="48" w:name="_Toc85713924"/>
      <w:r w:rsidRPr="0067552E">
        <w:rPr>
          <w:rFonts w:hint="eastAsia"/>
          <w:rtl/>
        </w:rPr>
        <w:t>מודל</w:t>
      </w:r>
      <w:r w:rsidRPr="0067552E">
        <w:rPr>
          <w:rtl/>
        </w:rPr>
        <w:t xml:space="preserve"> </w:t>
      </w:r>
      <w:r w:rsidRPr="0067552E">
        <w:rPr>
          <w:rFonts w:hint="eastAsia"/>
          <w:rtl/>
        </w:rPr>
        <w:t>למיפוי</w:t>
      </w:r>
      <w:r w:rsidRPr="0067552E">
        <w:rPr>
          <w:rtl/>
        </w:rPr>
        <w:t xml:space="preserve"> </w:t>
      </w:r>
      <w:r w:rsidRPr="0067552E">
        <w:rPr>
          <w:rFonts w:hint="eastAsia"/>
          <w:rtl/>
        </w:rPr>
        <w:t>סיכונים</w:t>
      </w:r>
      <w:r w:rsidRPr="0067552E">
        <w:rPr>
          <w:rtl/>
        </w:rPr>
        <w:t xml:space="preserve"> </w:t>
      </w:r>
      <w:r w:rsidRPr="0067552E">
        <w:rPr>
          <w:rFonts w:hint="eastAsia"/>
          <w:rtl/>
        </w:rPr>
        <w:t>למכשור</w:t>
      </w:r>
      <w:r w:rsidRPr="0067552E">
        <w:rPr>
          <w:rtl/>
        </w:rPr>
        <w:t xml:space="preserve"> </w:t>
      </w:r>
      <w:r w:rsidRPr="0067552E">
        <w:rPr>
          <w:rFonts w:hint="eastAsia"/>
          <w:rtl/>
        </w:rPr>
        <w:t>רפואי</w:t>
      </w:r>
      <w:bookmarkEnd w:id="44"/>
      <w:bookmarkEnd w:id="45"/>
      <w:bookmarkEnd w:id="46"/>
      <w:bookmarkEnd w:id="47"/>
      <w:bookmarkEnd w:id="48"/>
    </w:p>
    <w:p w14:paraId="66662927" w14:textId="77777777" w:rsidR="004B3683" w:rsidRPr="004B3683" w:rsidRDefault="004B3683" w:rsidP="008C36E3">
      <w:pPr>
        <w:pStyle w:val="3"/>
        <w:numPr>
          <w:ilvl w:val="2"/>
          <w:numId w:val="74"/>
        </w:numPr>
        <w:rPr>
          <w:rtl/>
        </w:rPr>
      </w:pPr>
      <w:r w:rsidRPr="004B3683">
        <w:rPr>
          <w:rFonts w:hint="eastAsia"/>
          <w:rtl/>
        </w:rPr>
        <w:t>רקע</w:t>
      </w:r>
      <w:r w:rsidRPr="004B3683">
        <w:rPr>
          <w:rtl/>
        </w:rPr>
        <w:t>:</w:t>
      </w:r>
    </w:p>
    <w:p w14:paraId="7845B3DA" w14:textId="77777777" w:rsidR="004B3683" w:rsidRDefault="004B3683" w:rsidP="0067552E">
      <w:pPr>
        <w:jc w:val="both"/>
        <w:rPr>
          <w:rtl/>
        </w:rPr>
      </w:pPr>
      <w:r>
        <w:rPr>
          <w:rFonts w:hint="cs"/>
          <w:rtl/>
        </w:rPr>
        <w:t>המודל מציג 4 תהליכים פונקציונליים עיקריים, המורכבים מנקודות השפעה שונות, התהליכים מתקיימים במקביל זה לזה ואינם בהכרח תלויים זה בזה.</w:t>
      </w:r>
    </w:p>
    <w:p w14:paraId="2511A79C" w14:textId="02A08947" w:rsidR="004B3683" w:rsidRDefault="004B3683" w:rsidP="0067552E">
      <w:pPr>
        <w:jc w:val="both"/>
        <w:rPr>
          <w:rtl/>
        </w:rPr>
      </w:pPr>
      <w:r>
        <w:rPr>
          <w:rFonts w:hint="cs"/>
          <w:rtl/>
        </w:rPr>
        <w:t>מטרת המודל להראות תלות בין נקודות ההשפעה השונות המוצגות בו ולמפות את סיכוני הסייבר העולים מתלות זו.</w:t>
      </w:r>
    </w:p>
    <w:p w14:paraId="3E2E4DF9" w14:textId="010336A2" w:rsidR="00C008FB" w:rsidRDefault="00C008FB" w:rsidP="0067552E">
      <w:pPr>
        <w:keepNext/>
        <w:jc w:val="center"/>
      </w:pPr>
      <w:r w:rsidRPr="006D7F92">
        <w:rPr>
          <w:noProof/>
          <w:lang w:val="en-GB" w:eastAsia="en-GB"/>
        </w:rPr>
        <w:drawing>
          <wp:inline distT="0" distB="0" distL="0" distR="0" wp14:anchorId="73539F71" wp14:editId="6A18B3E7">
            <wp:extent cx="5274310" cy="2966720"/>
            <wp:effectExtent l="0" t="0" r="2540" b="5080"/>
            <wp:docPr id="2"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325639" name=""/>
                    <pic:cNvPicPr/>
                  </pic:nvPicPr>
                  <pic:blipFill>
                    <a:blip r:embed="rId26"/>
                    <a:stretch>
                      <a:fillRect/>
                    </a:stretch>
                  </pic:blipFill>
                  <pic:spPr>
                    <a:xfrm>
                      <a:off x="0" y="0"/>
                      <a:ext cx="5274310" cy="2966720"/>
                    </a:xfrm>
                    <a:prstGeom prst="rect">
                      <a:avLst/>
                    </a:prstGeom>
                  </pic:spPr>
                </pic:pic>
              </a:graphicData>
            </a:graphic>
          </wp:inline>
        </w:drawing>
      </w:r>
    </w:p>
    <w:p w14:paraId="63BF2290" w14:textId="63BF3FF7" w:rsidR="00C008FB" w:rsidRDefault="00C008FB" w:rsidP="00886B51">
      <w:pPr>
        <w:pStyle w:val="Caption"/>
        <w:rPr>
          <w:rtl/>
        </w:rPr>
      </w:pPr>
      <w:bookmarkStart w:id="49" w:name="_Toc85713966"/>
      <w:r>
        <w:rPr>
          <w:rtl/>
        </w:rPr>
        <w:t xml:space="preserve">איור </w:t>
      </w:r>
      <w:r w:rsidR="001830EF">
        <w:rPr>
          <w:rtl/>
        </w:rPr>
        <w:fldChar w:fldCharType="begin"/>
      </w:r>
      <w:r w:rsidR="001830EF">
        <w:rPr>
          <w:rtl/>
        </w:rPr>
        <w:instrText xml:space="preserve"> </w:instrText>
      </w:r>
      <w:r w:rsidR="001830EF">
        <w:instrText>SEQ</w:instrText>
      </w:r>
      <w:r w:rsidR="001830EF">
        <w:rPr>
          <w:rtl/>
        </w:rPr>
        <w:instrText xml:space="preserve"> איור \* </w:instrText>
      </w:r>
      <w:r w:rsidR="001830EF">
        <w:instrText>ARABIC</w:instrText>
      </w:r>
      <w:r w:rsidR="001830EF">
        <w:rPr>
          <w:rtl/>
        </w:rPr>
        <w:instrText xml:space="preserve"> </w:instrText>
      </w:r>
      <w:r w:rsidR="001830EF">
        <w:rPr>
          <w:rtl/>
        </w:rPr>
        <w:fldChar w:fldCharType="separate"/>
      </w:r>
      <w:r w:rsidR="00C27A19">
        <w:rPr>
          <w:noProof/>
          <w:rtl/>
        </w:rPr>
        <w:t>2</w:t>
      </w:r>
      <w:r w:rsidR="001830EF">
        <w:rPr>
          <w:rtl/>
        </w:rPr>
        <w:fldChar w:fldCharType="end"/>
      </w:r>
      <w:r>
        <w:rPr>
          <w:rFonts w:hint="cs"/>
          <w:noProof/>
          <w:rtl/>
        </w:rPr>
        <w:t xml:space="preserve"> - מודל למיפוי סיכונים</w:t>
      </w:r>
      <w:bookmarkEnd w:id="49"/>
    </w:p>
    <w:p w14:paraId="3157D76D" w14:textId="77777777" w:rsidR="004B3683" w:rsidRDefault="004B3683" w:rsidP="0067552E">
      <w:pPr>
        <w:jc w:val="both"/>
        <w:rPr>
          <w:rtl/>
        </w:rPr>
      </w:pPr>
      <w:r>
        <w:rPr>
          <w:rFonts w:hint="cs"/>
          <w:rtl/>
        </w:rPr>
        <w:t xml:space="preserve">סיכון סייבר הוא על פי מודל </w:t>
      </w:r>
      <w:r>
        <w:rPr>
          <w:rFonts w:hint="cs"/>
        </w:rPr>
        <w:t>CIA</w:t>
      </w:r>
      <w:r>
        <w:rPr>
          <w:rFonts w:hint="cs"/>
          <w:rtl/>
        </w:rPr>
        <w:t xml:space="preserve"> </w:t>
      </w:r>
      <w:r>
        <w:rPr>
          <w:rtl/>
        </w:rPr>
        <w:t>–</w:t>
      </w:r>
      <w:r>
        <w:rPr>
          <w:rFonts w:hint="cs"/>
          <w:rtl/>
        </w:rPr>
        <w:t xml:space="preserve"> פגיעה בסודיות, אמינות ושלמות המידע ותפקוד המכשיר, בתוספת רכיב שימוש שלא בהתאם לייעוד.</w:t>
      </w:r>
    </w:p>
    <w:p w14:paraId="11F03C94" w14:textId="77777777" w:rsidR="004B3683" w:rsidRDefault="004B3683" w:rsidP="008C36E3">
      <w:pPr>
        <w:pStyle w:val="3"/>
        <w:numPr>
          <w:ilvl w:val="2"/>
          <w:numId w:val="74"/>
        </w:numPr>
        <w:rPr>
          <w:rtl/>
        </w:rPr>
      </w:pPr>
      <w:r>
        <w:rPr>
          <w:rFonts w:hint="cs"/>
          <w:rtl/>
        </w:rPr>
        <w:t>המשימה:</w:t>
      </w:r>
    </w:p>
    <w:p w14:paraId="4850B449" w14:textId="77777777" w:rsidR="004B3683" w:rsidRDefault="004B3683" w:rsidP="008C36E3">
      <w:pPr>
        <w:pStyle w:val="4"/>
        <w:numPr>
          <w:ilvl w:val="3"/>
          <w:numId w:val="74"/>
        </w:numPr>
        <w:rPr>
          <w:rtl/>
        </w:rPr>
      </w:pPr>
      <w:r>
        <w:rPr>
          <w:rFonts w:hint="cs"/>
          <w:rtl/>
        </w:rPr>
        <w:t>המודל נבחן מנקודת מבטם של שלושה גורמים המושפעים מפעילות המכשיר ויש להציג את מפת הסיכונים מנקודת מבטו של כל אחד מהגורמים.</w:t>
      </w:r>
    </w:p>
    <w:p w14:paraId="654AAEB8" w14:textId="77777777" w:rsidR="004B3683" w:rsidRPr="0067552E" w:rsidRDefault="004B3683" w:rsidP="008C36E3">
      <w:pPr>
        <w:pStyle w:val="4"/>
        <w:numPr>
          <w:ilvl w:val="3"/>
          <w:numId w:val="74"/>
        </w:numPr>
        <w:rPr>
          <w:rtl/>
        </w:rPr>
      </w:pPr>
      <w:r>
        <w:rPr>
          <w:rFonts w:hint="cs"/>
          <w:rtl/>
        </w:rPr>
        <w:t xml:space="preserve">יש למתוח קו בין נקודות ההשפעה שיש ביניהן תלות </w:t>
      </w:r>
      <w:r w:rsidRPr="00136947">
        <w:rPr>
          <w:rFonts w:hint="cs"/>
          <w:u w:val="single"/>
          <w:rtl/>
        </w:rPr>
        <w:t>רק</w:t>
      </w:r>
      <w:r>
        <w:rPr>
          <w:rFonts w:hint="cs"/>
          <w:rtl/>
        </w:rPr>
        <w:t xml:space="preserve"> כאשר תלות זו עשויה להצביע על סיכון סייבר </w:t>
      </w:r>
      <w:r w:rsidRPr="00136947">
        <w:rPr>
          <w:rFonts w:cs="Arial" w:hint="cs"/>
          <w:rtl/>
        </w:rPr>
        <w:t>מתוך נקודות מבט שונות</w:t>
      </w:r>
      <w:r w:rsidRPr="00136947">
        <w:rPr>
          <w:rFonts w:cs="Arial"/>
          <w:rtl/>
        </w:rPr>
        <w:t>.</w:t>
      </w:r>
    </w:p>
    <w:p w14:paraId="2EA4BAB3" w14:textId="6BEF8AB8" w:rsidR="004B3683" w:rsidRDefault="004B3683" w:rsidP="008C36E3">
      <w:pPr>
        <w:pStyle w:val="4"/>
        <w:numPr>
          <w:ilvl w:val="3"/>
          <w:numId w:val="74"/>
        </w:numPr>
      </w:pPr>
      <w:r w:rsidRPr="0067552E">
        <w:rPr>
          <w:rFonts w:hint="eastAsia"/>
          <w:rtl/>
        </w:rPr>
        <w:t>נקודות</w:t>
      </w:r>
      <w:r w:rsidRPr="0067552E">
        <w:rPr>
          <w:rtl/>
        </w:rPr>
        <w:t xml:space="preserve"> המבט של: מספק המכשיר (חברה/בית חולים/ארגון בריאות) – קו בצבע </w:t>
      </w:r>
      <w:r w:rsidRPr="0067552E">
        <w:rPr>
          <w:rFonts w:hint="eastAsia"/>
          <w:b/>
          <w:bCs/>
          <w:color w:val="FF0000"/>
          <w:rtl/>
        </w:rPr>
        <w:t>אדום</w:t>
      </w:r>
      <w:r w:rsidRPr="0067552E">
        <w:rPr>
          <w:rtl/>
        </w:rPr>
        <w:t xml:space="preserve">, המטופל – קו בצבע </w:t>
      </w:r>
      <w:r w:rsidRPr="0067552E">
        <w:rPr>
          <w:rFonts w:hint="eastAsia"/>
          <w:b/>
          <w:bCs/>
          <w:color w:val="0070C0"/>
          <w:rtl/>
        </w:rPr>
        <w:t>כחול</w:t>
      </w:r>
      <w:r w:rsidRPr="0067552E">
        <w:rPr>
          <w:rtl/>
        </w:rPr>
        <w:t xml:space="preserve">, המטפל – קו בצבע </w:t>
      </w:r>
      <w:r w:rsidRPr="0067552E">
        <w:rPr>
          <w:rFonts w:hint="eastAsia"/>
          <w:b/>
          <w:bCs/>
          <w:color w:val="00B050"/>
          <w:rtl/>
        </w:rPr>
        <w:t>ירוק</w:t>
      </w:r>
      <w:r w:rsidRPr="0067552E">
        <w:rPr>
          <w:rtl/>
        </w:rPr>
        <w:t>.</w:t>
      </w:r>
    </w:p>
    <w:p w14:paraId="3EE4655A" w14:textId="77777777" w:rsidR="00C008FB" w:rsidRDefault="004B3683" w:rsidP="0067552E">
      <w:pPr>
        <w:keepNext/>
        <w:jc w:val="center"/>
      </w:pPr>
      <w:r w:rsidRPr="0067552E">
        <w:rPr>
          <w:rtl/>
        </w:rPr>
        <w:t>לגבי כל וקטור יש לשאול - האם ישנו סיכון לשיבוש המי</w:t>
      </w:r>
      <w:r w:rsidRPr="0067552E">
        <w:rPr>
          <w:rFonts w:hint="eastAsia"/>
          <w:rtl/>
        </w:rPr>
        <w:t>ד</w:t>
      </w:r>
      <w:r w:rsidRPr="0067552E">
        <w:rPr>
          <w:rtl/>
        </w:rPr>
        <w:t>ע או פעילות המכשיר בקשר שבין הרכיבים. אם התשובה היא כן – יש למתוח קו בצבע המשקף את נקודת המבט.</w:t>
      </w:r>
      <w:r w:rsidRPr="0067552E">
        <w:rPr>
          <w:rtl/>
        </w:rPr>
        <w:tab/>
      </w:r>
      <w:r w:rsidR="00C008FB" w:rsidRPr="006D7F92">
        <w:rPr>
          <w:noProof/>
          <w:lang w:val="en-GB" w:eastAsia="en-GB"/>
        </w:rPr>
        <w:drawing>
          <wp:inline distT="0" distB="0" distL="0" distR="0" wp14:anchorId="6A89467D" wp14:editId="2F620FFD">
            <wp:extent cx="4383764" cy="2465801"/>
            <wp:effectExtent l="0" t="0" r="0" b="0"/>
            <wp:docPr id="4" name="תמונה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073347" name=""/>
                    <pic:cNvPicPr/>
                  </pic:nvPicPr>
                  <pic:blipFill>
                    <a:blip r:embed="rId27"/>
                    <a:stretch>
                      <a:fillRect/>
                    </a:stretch>
                  </pic:blipFill>
                  <pic:spPr>
                    <a:xfrm>
                      <a:off x="0" y="0"/>
                      <a:ext cx="4386141" cy="2467138"/>
                    </a:xfrm>
                    <a:prstGeom prst="rect">
                      <a:avLst/>
                    </a:prstGeom>
                  </pic:spPr>
                </pic:pic>
              </a:graphicData>
            </a:graphic>
          </wp:inline>
        </w:drawing>
      </w:r>
    </w:p>
    <w:p w14:paraId="22303A47" w14:textId="285BA2ED" w:rsidR="004B3683" w:rsidRPr="005212DB" w:rsidRDefault="00C008FB" w:rsidP="00886B51">
      <w:pPr>
        <w:pStyle w:val="Caption"/>
        <w:rPr>
          <w:rtl/>
        </w:rPr>
      </w:pPr>
      <w:bookmarkStart w:id="50" w:name="_Toc85713967"/>
      <w:r>
        <w:rPr>
          <w:rtl/>
        </w:rPr>
        <w:t xml:space="preserve">איור </w:t>
      </w:r>
      <w:r w:rsidR="001830EF">
        <w:rPr>
          <w:rtl/>
        </w:rPr>
        <w:fldChar w:fldCharType="begin"/>
      </w:r>
      <w:r w:rsidR="001830EF">
        <w:rPr>
          <w:rtl/>
        </w:rPr>
        <w:instrText xml:space="preserve"> </w:instrText>
      </w:r>
      <w:r w:rsidR="001830EF">
        <w:instrText>SEQ</w:instrText>
      </w:r>
      <w:r w:rsidR="001830EF">
        <w:rPr>
          <w:rtl/>
        </w:rPr>
        <w:instrText xml:space="preserve"> איור \* </w:instrText>
      </w:r>
      <w:r w:rsidR="001830EF">
        <w:instrText>ARABIC</w:instrText>
      </w:r>
      <w:r w:rsidR="001830EF">
        <w:rPr>
          <w:rtl/>
        </w:rPr>
        <w:instrText xml:space="preserve"> </w:instrText>
      </w:r>
      <w:r w:rsidR="001830EF">
        <w:rPr>
          <w:rtl/>
        </w:rPr>
        <w:fldChar w:fldCharType="separate"/>
      </w:r>
      <w:r w:rsidR="00C27A19">
        <w:rPr>
          <w:noProof/>
          <w:rtl/>
        </w:rPr>
        <w:t>3</w:t>
      </w:r>
      <w:r w:rsidR="001830EF">
        <w:rPr>
          <w:rtl/>
        </w:rPr>
        <w:fldChar w:fldCharType="end"/>
      </w:r>
      <w:r>
        <w:rPr>
          <w:noProof/>
          <w:rtl/>
        </w:rPr>
        <w:t xml:space="preserve"> </w:t>
      </w:r>
      <w:r>
        <w:rPr>
          <w:rFonts w:hint="cs"/>
          <w:noProof/>
          <w:rtl/>
        </w:rPr>
        <w:t>- נקודות ההשקה במודל</w:t>
      </w:r>
      <w:bookmarkEnd w:id="50"/>
    </w:p>
    <w:p w14:paraId="2F3880DF" w14:textId="77777777" w:rsidR="004B3683" w:rsidRPr="0067552E" w:rsidRDefault="004B3683" w:rsidP="008C36E3">
      <w:pPr>
        <w:pStyle w:val="3"/>
        <w:numPr>
          <w:ilvl w:val="2"/>
          <w:numId w:val="74"/>
        </w:numPr>
        <w:rPr>
          <w:rtl/>
        </w:rPr>
      </w:pPr>
      <w:r w:rsidRPr="0067552E">
        <w:rPr>
          <w:rFonts w:hint="eastAsia"/>
          <w:rtl/>
        </w:rPr>
        <w:t>תיאור</w:t>
      </w:r>
      <w:r w:rsidRPr="0067552E">
        <w:rPr>
          <w:rtl/>
        </w:rPr>
        <w:t xml:space="preserve"> </w:t>
      </w:r>
      <w:r w:rsidRPr="0067552E">
        <w:rPr>
          <w:rFonts w:hint="eastAsia"/>
          <w:rtl/>
        </w:rPr>
        <w:t>נקודות</w:t>
      </w:r>
      <w:r w:rsidRPr="0067552E">
        <w:rPr>
          <w:rtl/>
        </w:rPr>
        <w:t xml:space="preserve"> </w:t>
      </w:r>
      <w:r w:rsidRPr="0067552E">
        <w:rPr>
          <w:rFonts w:hint="eastAsia"/>
          <w:rtl/>
        </w:rPr>
        <w:t>ההשפעה</w:t>
      </w:r>
      <w:r w:rsidRPr="0067552E">
        <w:rPr>
          <w:rtl/>
        </w:rPr>
        <w:t>:</w:t>
      </w:r>
    </w:p>
    <w:p w14:paraId="25B4C501" w14:textId="70AC77E6" w:rsidR="004B3683" w:rsidRPr="00136947" w:rsidRDefault="004B3683" w:rsidP="008C36E3">
      <w:pPr>
        <w:pStyle w:val="4"/>
        <w:numPr>
          <w:ilvl w:val="3"/>
          <w:numId w:val="74"/>
        </w:numPr>
        <w:rPr>
          <w:b/>
          <w:bCs/>
        </w:rPr>
      </w:pPr>
      <w:r w:rsidRPr="00136947">
        <w:rPr>
          <w:b/>
          <w:bCs/>
          <w:rtl/>
        </w:rPr>
        <w:t>תיאור הסביבה</w:t>
      </w:r>
      <w:r>
        <w:rPr>
          <w:b/>
          <w:bCs/>
          <w:rtl/>
        </w:rPr>
        <w:br/>
      </w:r>
      <w:r w:rsidRPr="00136947">
        <w:rPr>
          <w:rtl/>
        </w:rPr>
        <w:t>המתקן בו מופעל המכשיר</w:t>
      </w:r>
      <w:r>
        <w:rPr>
          <w:rtl/>
        </w:rPr>
        <w:br/>
      </w:r>
      <w:r w:rsidRPr="00136947">
        <w:rPr>
          <w:rtl/>
        </w:rPr>
        <w:t>הארגון מוסר המכשיר</w:t>
      </w:r>
      <w:r>
        <w:rPr>
          <w:rtl/>
        </w:rPr>
        <w:br/>
      </w:r>
      <w:r w:rsidRPr="00136947">
        <w:rPr>
          <w:rtl/>
        </w:rPr>
        <w:t>דוגמא: מפעיל, בית החולים, רופא, מטפל, מטופל, מחזיק המידע (ענן)</w:t>
      </w:r>
    </w:p>
    <w:p w14:paraId="299E696A" w14:textId="627DD279" w:rsidR="004B3683" w:rsidRDefault="004B3683" w:rsidP="008C36E3">
      <w:pPr>
        <w:pStyle w:val="4"/>
        <w:numPr>
          <w:ilvl w:val="3"/>
          <w:numId w:val="74"/>
        </w:numPr>
        <w:rPr>
          <w:rtl/>
        </w:rPr>
      </w:pPr>
      <w:r w:rsidRPr="004B3683">
        <w:rPr>
          <w:b/>
          <w:bCs/>
          <w:rtl/>
        </w:rPr>
        <w:t>יעד תקשורת</w:t>
      </w:r>
      <w:r w:rsidRPr="004B3683">
        <w:rPr>
          <w:b/>
          <w:bCs/>
          <w:rtl/>
        </w:rPr>
        <w:br/>
      </w:r>
      <w:r w:rsidRPr="00136947">
        <w:rPr>
          <w:rtl/>
        </w:rPr>
        <w:t>לרבות אחסון ענן</w:t>
      </w:r>
      <w:r>
        <w:rPr>
          <w:rtl/>
        </w:rPr>
        <w:br/>
      </w:r>
      <w:r>
        <w:rPr>
          <w:rFonts w:hint="cs"/>
          <w:rtl/>
        </w:rPr>
        <w:t>ר</w:t>
      </w:r>
      <w:r w:rsidRPr="00136947">
        <w:rPr>
          <w:rtl/>
        </w:rPr>
        <w:t>כיבי תקשורת שונים</w:t>
      </w:r>
      <w:r>
        <w:rPr>
          <w:rtl/>
        </w:rPr>
        <w:br/>
      </w:r>
      <w:r w:rsidRPr="00136947">
        <w:rPr>
          <w:rtl/>
        </w:rPr>
        <w:t>יעד חיבור סופי (מיקום אחסון פיזי / ענן)</w:t>
      </w:r>
      <w:r>
        <w:rPr>
          <w:rtl/>
        </w:rPr>
        <w:br/>
      </w:r>
      <w:r>
        <w:rPr>
          <w:rFonts w:hint="cs"/>
          <w:rtl/>
        </w:rPr>
        <w:t>החברה בעלת האחסון</w:t>
      </w:r>
    </w:p>
    <w:p w14:paraId="3D3ED0A3" w14:textId="788D71BB" w:rsidR="004B3683" w:rsidRPr="00136947" w:rsidRDefault="004B3683" w:rsidP="008C36E3">
      <w:pPr>
        <w:pStyle w:val="4"/>
        <w:numPr>
          <w:ilvl w:val="3"/>
          <w:numId w:val="74"/>
        </w:numPr>
      </w:pPr>
      <w:r w:rsidRPr="00136947">
        <w:rPr>
          <w:rFonts w:hint="cs"/>
          <w:b/>
          <w:bCs/>
          <w:rtl/>
        </w:rPr>
        <w:t>תקשורת מקומית</w:t>
      </w:r>
      <w:r>
        <w:rPr>
          <w:b/>
          <w:bCs/>
          <w:rtl/>
        </w:rPr>
        <w:br/>
      </w:r>
      <w:r w:rsidRPr="00136947">
        <w:rPr>
          <w:rFonts w:hint="cs"/>
          <w:rtl/>
        </w:rPr>
        <w:t>פירוט הרכיבים שדרכם עוברת התקשורת בין המכשיר לארגון</w:t>
      </w:r>
    </w:p>
    <w:p w14:paraId="27A2F323" w14:textId="04484DFE" w:rsidR="004B3683" w:rsidRDefault="004B3683" w:rsidP="008C36E3">
      <w:pPr>
        <w:pStyle w:val="4"/>
        <w:numPr>
          <w:ilvl w:val="3"/>
          <w:numId w:val="74"/>
        </w:numPr>
        <w:rPr>
          <w:rtl/>
        </w:rPr>
      </w:pPr>
      <w:r w:rsidRPr="004B3683">
        <w:rPr>
          <w:rFonts w:hint="eastAsia"/>
          <w:b/>
          <w:bCs/>
          <w:rtl/>
        </w:rPr>
        <w:t>תקשורת</w:t>
      </w:r>
      <w:r w:rsidRPr="004B3683">
        <w:rPr>
          <w:b/>
          <w:bCs/>
          <w:rtl/>
        </w:rPr>
        <w:t xml:space="preserve"> </w:t>
      </w:r>
      <w:r w:rsidRPr="004B3683">
        <w:rPr>
          <w:rFonts w:hint="eastAsia"/>
          <w:b/>
          <w:bCs/>
          <w:rtl/>
        </w:rPr>
        <w:t>חיצונית</w:t>
      </w:r>
      <w:r w:rsidRPr="004B3683">
        <w:rPr>
          <w:b/>
          <w:bCs/>
          <w:rtl/>
        </w:rPr>
        <w:br/>
      </w:r>
      <w:r w:rsidRPr="00136947">
        <w:rPr>
          <w:rFonts w:hint="cs"/>
          <w:rtl/>
        </w:rPr>
        <w:t>פירוט הרכיבים שדרכם עוברת התקשורת מהארגון לאינטרנט או לספק (אם הספק איננו הארגון בו פועל המכשיר).</w:t>
      </w:r>
    </w:p>
    <w:p w14:paraId="31564D1F" w14:textId="24384475" w:rsidR="004B3683" w:rsidRPr="00136947" w:rsidRDefault="004B3683" w:rsidP="008C36E3">
      <w:pPr>
        <w:pStyle w:val="4"/>
        <w:numPr>
          <w:ilvl w:val="3"/>
          <w:numId w:val="74"/>
        </w:numPr>
      </w:pPr>
      <w:r w:rsidRPr="00136947">
        <w:rPr>
          <w:rFonts w:hint="cs"/>
          <w:b/>
          <w:bCs/>
          <w:rtl/>
        </w:rPr>
        <w:t>מידע</w:t>
      </w:r>
      <w:r>
        <w:rPr>
          <w:b/>
          <w:bCs/>
          <w:rtl/>
        </w:rPr>
        <w:br/>
      </w:r>
      <w:r w:rsidRPr="00136947">
        <w:rPr>
          <w:rtl/>
        </w:rPr>
        <w:t>איזה מידע יוצא מהמכשיר</w:t>
      </w:r>
      <w:r>
        <w:rPr>
          <w:rtl/>
        </w:rPr>
        <w:br/>
      </w:r>
      <w:r>
        <w:rPr>
          <w:rFonts w:hint="cs"/>
          <w:rtl/>
        </w:rPr>
        <w:t>איזה מידע נכנס למכשיר</w:t>
      </w:r>
    </w:p>
    <w:p w14:paraId="3F535C69" w14:textId="3CA26B0A" w:rsidR="003753E0" w:rsidRPr="00221FC2" w:rsidRDefault="004B3683" w:rsidP="008C36E3">
      <w:pPr>
        <w:pStyle w:val="4"/>
        <w:widowControl/>
        <w:numPr>
          <w:ilvl w:val="3"/>
          <w:numId w:val="74"/>
        </w:numPr>
        <w:adjustRightInd/>
        <w:spacing w:line="240" w:lineRule="auto"/>
        <w:textAlignment w:val="auto"/>
        <w:rPr>
          <w:rtl/>
        </w:rPr>
      </w:pPr>
      <w:r w:rsidRPr="001337E1">
        <w:rPr>
          <w:rFonts w:hint="cs"/>
          <w:b/>
          <w:bCs/>
          <w:rtl/>
        </w:rPr>
        <w:t>שרשרת רפואית</w:t>
      </w:r>
      <w:r>
        <w:rPr>
          <w:rtl/>
        </w:rPr>
        <w:br/>
      </w:r>
      <w:r>
        <w:rPr>
          <w:rFonts w:hint="cs"/>
          <w:rtl/>
        </w:rPr>
        <w:t xml:space="preserve">תיאור התפקוד הרפואי של המכשיר </w:t>
      </w:r>
      <w:r>
        <w:rPr>
          <w:rtl/>
        </w:rPr>
        <w:t>–</w:t>
      </w:r>
      <w:r>
        <w:rPr>
          <w:rFonts w:hint="cs"/>
          <w:rtl/>
        </w:rPr>
        <w:t xml:space="preserve"> כיצד המכשיר מפעיל את מתן הטיפול הרפואי</w:t>
      </w:r>
      <w:r>
        <w:rPr>
          <w:rtl/>
        </w:rPr>
        <w:br/>
      </w:r>
    </w:p>
    <w:p w14:paraId="252FE702" w14:textId="2FDD9E24" w:rsidR="003A67E4" w:rsidRPr="001337E1" w:rsidRDefault="004B3683" w:rsidP="008C36E3">
      <w:pPr>
        <w:pStyle w:val="4"/>
        <w:widowControl/>
        <w:numPr>
          <w:ilvl w:val="3"/>
          <w:numId w:val="74"/>
        </w:numPr>
        <w:adjustRightInd/>
        <w:spacing w:line="240" w:lineRule="auto"/>
        <w:textAlignment w:val="auto"/>
        <w:rPr>
          <w:b/>
          <w:bCs/>
          <w:rtl/>
        </w:rPr>
      </w:pPr>
      <w:r w:rsidRPr="001337E1">
        <w:rPr>
          <w:b/>
          <w:bCs/>
          <w:rtl/>
        </w:rPr>
        <w:t>מתפעל מקומי</w:t>
      </w:r>
      <w:r w:rsidRPr="008A3002">
        <w:rPr>
          <w:rFonts w:hint="cs"/>
          <w:rtl/>
        </w:rPr>
        <w:t xml:space="preserve"> </w:t>
      </w:r>
      <w:r>
        <w:rPr>
          <w:rtl/>
        </w:rPr>
        <w:br/>
      </w:r>
      <w:r>
        <w:rPr>
          <w:rFonts w:hint="cs"/>
          <w:rtl/>
        </w:rPr>
        <w:t>האם נדרש</w:t>
      </w:r>
      <w:r>
        <w:rPr>
          <w:rtl/>
        </w:rPr>
        <w:br/>
      </w:r>
      <w:r>
        <w:rPr>
          <w:rFonts w:hint="cs"/>
          <w:rtl/>
        </w:rPr>
        <w:t>מי מפעיל את המכשיר באופן שוטף</w:t>
      </w:r>
      <w:r>
        <w:rPr>
          <w:rtl/>
        </w:rPr>
        <w:br/>
      </w:r>
      <w:r>
        <w:rPr>
          <w:rFonts w:hint="cs"/>
          <w:rtl/>
        </w:rPr>
        <w:t>מי מוסר את המכשיר</w:t>
      </w:r>
      <w:r>
        <w:rPr>
          <w:rtl/>
        </w:rPr>
        <w:br/>
      </w:r>
      <w:r>
        <w:rPr>
          <w:rFonts w:hint="cs"/>
          <w:rtl/>
        </w:rPr>
        <w:t xml:space="preserve">מי הגורמים המעורבים בתפעול השוטף </w:t>
      </w:r>
      <w:r>
        <w:rPr>
          <w:rtl/>
        </w:rPr>
        <w:t>–</w:t>
      </w:r>
      <w:r>
        <w:rPr>
          <w:rFonts w:hint="cs"/>
          <w:rtl/>
        </w:rPr>
        <w:t xml:space="preserve"> עדכוני גרסאות, עדכוני טיפול וכו'</w:t>
      </w:r>
      <w:r w:rsidR="003A67E4" w:rsidRPr="001337E1">
        <w:rPr>
          <w:b/>
          <w:bCs/>
          <w:rtl/>
        </w:rPr>
        <w:br w:type="page"/>
      </w:r>
    </w:p>
    <w:p w14:paraId="0638F77F" w14:textId="75A3BA53" w:rsidR="004B3683" w:rsidRPr="00EE42FB" w:rsidRDefault="004B3683" w:rsidP="008C36E3">
      <w:pPr>
        <w:pStyle w:val="4"/>
        <w:numPr>
          <w:ilvl w:val="3"/>
          <w:numId w:val="74"/>
        </w:numPr>
      </w:pPr>
      <w:r w:rsidRPr="00EE42FB">
        <w:rPr>
          <w:rFonts w:hint="cs"/>
          <w:rtl/>
        </w:rPr>
        <w:t>מטופל</w:t>
      </w:r>
      <w:r w:rsidRPr="00EE42FB">
        <w:rPr>
          <w:rtl/>
        </w:rPr>
        <w:br/>
      </w:r>
      <w:r w:rsidRPr="00EE42FB">
        <w:rPr>
          <w:rFonts w:hint="cs"/>
          <w:rtl/>
        </w:rPr>
        <w:t>מהו הידע המקדים הנדרש למטופל?</w:t>
      </w:r>
      <w:r w:rsidRPr="00EE42FB">
        <w:rPr>
          <w:rtl/>
        </w:rPr>
        <w:br/>
      </w:r>
      <w:r w:rsidRPr="00EE42FB">
        <w:rPr>
          <w:rFonts w:hint="cs"/>
          <w:rtl/>
        </w:rPr>
        <w:t>מה הן הפעולות התלויות במטופל?</w:t>
      </w:r>
      <w:r w:rsidRPr="00EE42FB">
        <w:rPr>
          <w:rtl/>
        </w:rPr>
        <w:br/>
      </w:r>
      <w:r w:rsidRPr="00EE42FB">
        <w:rPr>
          <w:rFonts w:hint="cs"/>
          <w:rtl/>
        </w:rPr>
        <w:t>מה המידע עליו יכול לשלוט המטופל?</w:t>
      </w:r>
    </w:p>
    <w:p w14:paraId="527B7F01" w14:textId="77777777" w:rsidR="004B3683" w:rsidRDefault="004B3683" w:rsidP="008C36E3">
      <w:pPr>
        <w:pStyle w:val="4"/>
        <w:numPr>
          <w:ilvl w:val="3"/>
          <w:numId w:val="74"/>
        </w:numPr>
      </w:pPr>
      <w:r w:rsidRPr="00EE42FB">
        <w:rPr>
          <w:rFonts w:hint="cs"/>
          <w:rtl/>
        </w:rPr>
        <w:t>ידע</w:t>
      </w:r>
      <w:r>
        <w:rPr>
          <w:rtl/>
        </w:rPr>
        <w:br/>
      </w:r>
      <w:r w:rsidRPr="006E67D8">
        <w:rPr>
          <w:rFonts w:hint="cs"/>
          <w:rtl/>
        </w:rPr>
        <w:t>הנתונים</w:t>
      </w:r>
      <w:r>
        <w:rPr>
          <w:rFonts w:hint="cs"/>
          <w:rtl/>
        </w:rPr>
        <w:t xml:space="preserve"> הנאספים על ידי המכשיר.</w:t>
      </w:r>
      <w:r>
        <w:rPr>
          <w:rtl/>
        </w:rPr>
        <w:br/>
      </w:r>
      <w:r>
        <w:rPr>
          <w:rFonts w:hint="cs"/>
          <w:rtl/>
        </w:rPr>
        <w:t>מה מקורם?</w:t>
      </w:r>
      <w:r>
        <w:rPr>
          <w:rtl/>
        </w:rPr>
        <w:br/>
      </w:r>
      <w:r>
        <w:rPr>
          <w:rFonts w:hint="cs"/>
          <w:rtl/>
        </w:rPr>
        <w:t>באילו סנסורים נעשה שימוש?</w:t>
      </w:r>
      <w:r>
        <w:rPr>
          <w:rtl/>
        </w:rPr>
        <w:br/>
      </w:r>
      <w:r>
        <w:rPr>
          <w:rFonts w:hint="cs"/>
          <w:rtl/>
        </w:rPr>
        <w:t>האם נעשה שימוש בפרוטוקולים מסוימים, תדרים?</w:t>
      </w:r>
      <w:r>
        <w:rPr>
          <w:rtl/>
        </w:rPr>
        <w:br/>
      </w:r>
      <w:r>
        <w:rPr>
          <w:rFonts w:hint="cs"/>
          <w:rtl/>
        </w:rPr>
        <w:t>באיזה פורמט ובאיזה היקף הידע נשמר?</w:t>
      </w:r>
    </w:p>
    <w:p w14:paraId="66C42838" w14:textId="77777777" w:rsidR="004B3683" w:rsidRDefault="004B3683" w:rsidP="008C36E3">
      <w:pPr>
        <w:pStyle w:val="4"/>
        <w:numPr>
          <w:ilvl w:val="3"/>
          <w:numId w:val="74"/>
        </w:numPr>
      </w:pPr>
      <w:r w:rsidRPr="006E67D8">
        <w:rPr>
          <w:rFonts w:hint="cs"/>
          <w:b/>
          <w:bCs/>
          <w:rtl/>
        </w:rPr>
        <w:t>עיבוד</w:t>
      </w:r>
      <w:r>
        <w:rPr>
          <w:rtl/>
        </w:rPr>
        <w:br/>
      </w:r>
      <w:r>
        <w:rPr>
          <w:rFonts w:hint="cs"/>
          <w:rtl/>
        </w:rPr>
        <w:t>היכן העיבוד מתבצע ? האם על המכשיר או בענן</w:t>
      </w:r>
      <w:r>
        <w:rPr>
          <w:rtl/>
        </w:rPr>
        <w:br/>
      </w:r>
      <w:r>
        <w:rPr>
          <w:rFonts w:hint="cs"/>
          <w:rtl/>
        </w:rPr>
        <w:t>מהיכן המידע המעובד על ידי המכשיר</w:t>
      </w:r>
      <w:r>
        <w:rPr>
          <w:rtl/>
        </w:rPr>
        <w:br/>
      </w:r>
      <w:r>
        <w:rPr>
          <w:rFonts w:hint="cs"/>
          <w:rtl/>
        </w:rPr>
        <w:t>לאן המידע המעובד עובר</w:t>
      </w:r>
    </w:p>
    <w:p w14:paraId="780B4B60" w14:textId="553F2DA9" w:rsidR="004B3683" w:rsidRPr="00136947" w:rsidRDefault="004B3683" w:rsidP="008C36E3">
      <w:pPr>
        <w:pStyle w:val="4"/>
        <w:numPr>
          <w:ilvl w:val="3"/>
          <w:numId w:val="74"/>
        </w:numPr>
        <w:rPr>
          <w:rtl/>
        </w:rPr>
      </w:pPr>
      <w:r w:rsidRPr="00221FC2">
        <w:rPr>
          <w:rFonts w:hint="eastAsia"/>
          <w:b/>
          <w:bCs/>
          <w:rtl/>
        </w:rPr>
        <w:t>מידע</w:t>
      </w:r>
      <w:r w:rsidR="00F400A1" w:rsidRPr="00F400A1">
        <w:rPr>
          <w:b/>
          <w:bCs/>
        </w:rPr>
        <w:br/>
      </w:r>
      <w:r>
        <w:rPr>
          <w:rFonts w:hint="cs"/>
          <w:rtl/>
        </w:rPr>
        <w:t>תוצר העיבוד של הידע</w:t>
      </w:r>
      <w:r>
        <w:rPr>
          <w:rtl/>
        </w:rPr>
        <w:br/>
      </w:r>
      <w:r>
        <w:rPr>
          <w:rFonts w:hint="cs"/>
          <w:rtl/>
        </w:rPr>
        <w:t>האם משפיע על פעילות המכשיר</w:t>
      </w:r>
    </w:p>
    <w:p w14:paraId="362FE4B8" w14:textId="77777777" w:rsidR="004B3683" w:rsidRPr="0067552E" w:rsidRDefault="004B3683" w:rsidP="0067552E">
      <w:pPr>
        <w:pStyle w:val="2"/>
        <w:numPr>
          <w:ilvl w:val="0"/>
          <w:numId w:val="0"/>
        </w:numPr>
        <w:ind w:left="990"/>
      </w:pPr>
    </w:p>
    <w:p w14:paraId="4FA533FF" w14:textId="02D67022" w:rsidR="00044EA9" w:rsidRPr="00C008FB" w:rsidRDefault="00044EA9" w:rsidP="0067552E">
      <w:pPr>
        <w:pStyle w:val="2"/>
        <w:ind w:left="990" w:hanging="630"/>
      </w:pPr>
      <w:bookmarkStart w:id="51" w:name="_Toc85634524"/>
      <w:bookmarkStart w:id="52" w:name="_Toc85713925"/>
      <w:r w:rsidRPr="00C008FB">
        <w:rPr>
          <w:rtl/>
        </w:rPr>
        <w:t>סיכום סקר הספרות</w:t>
      </w:r>
      <w:bookmarkEnd w:id="51"/>
      <w:bookmarkEnd w:id="52"/>
    </w:p>
    <w:p w14:paraId="25DA1051" w14:textId="7FDBF8B3" w:rsidR="00E84C6A" w:rsidRDefault="00E84C6A" w:rsidP="0067552E">
      <w:r>
        <w:rPr>
          <w:rFonts w:hint="cs"/>
          <w:rtl/>
        </w:rPr>
        <w:t xml:space="preserve">לאור הטרנספורמציה הדיגיטלית שעבר עולם הרפואה והתפתחות ה-טלה-רפואה בצירוף להתרחבות האמצעים, שיטות ותגמול בפגיעה בתשתיות רפואה ו/או גניבת מידע רפואי, נדרשת תפיסה חדשה להתמודדות עם איומים אלה במיוחד בעולם הרפואה. בנוסף למודלים הקיימים למיפוי ונטרול איומים קיים גם מודל "היהלום" שמפשט ומנגיש את המתודולוגיה להגנה על מוצרים </w:t>
      </w:r>
      <w:r w:rsidR="00C008FB">
        <w:rPr>
          <w:rFonts w:hint="cs"/>
          <w:rtl/>
        </w:rPr>
        <w:t>רפואיים.</w:t>
      </w:r>
    </w:p>
    <w:p w14:paraId="24D15E89" w14:textId="3783B758" w:rsidR="00E84C6A" w:rsidRDefault="00E84C6A">
      <w:pPr>
        <w:widowControl/>
        <w:bidi w:val="0"/>
        <w:adjustRightInd/>
        <w:spacing w:line="240" w:lineRule="auto"/>
        <w:textAlignment w:val="auto"/>
        <w:rPr>
          <w:rtl/>
        </w:rPr>
      </w:pPr>
      <w:r>
        <w:rPr>
          <w:rtl/>
        </w:rPr>
        <w:br w:type="page"/>
      </w:r>
    </w:p>
    <w:p w14:paraId="0B4D7FC4" w14:textId="7DDCFCE5" w:rsidR="00796454" w:rsidRPr="00F94E3E" w:rsidRDefault="00796454" w:rsidP="008C36E3">
      <w:pPr>
        <w:pStyle w:val="1"/>
        <w:numPr>
          <w:ilvl w:val="0"/>
          <w:numId w:val="74"/>
        </w:numPr>
        <w:rPr>
          <w:rtl/>
        </w:rPr>
      </w:pPr>
      <w:bookmarkStart w:id="53" w:name="_Toc42335723"/>
      <w:bookmarkStart w:id="54" w:name="_Toc42335992"/>
      <w:bookmarkStart w:id="55" w:name="_Toc42335724"/>
      <w:bookmarkStart w:id="56" w:name="_Toc42335993"/>
      <w:bookmarkStart w:id="57" w:name="_Toc41834673"/>
      <w:bookmarkStart w:id="58" w:name="_Toc85634525"/>
      <w:bookmarkStart w:id="59" w:name="_Toc85713926"/>
      <w:bookmarkEnd w:id="53"/>
      <w:bookmarkEnd w:id="54"/>
      <w:bookmarkEnd w:id="55"/>
      <w:bookmarkEnd w:id="56"/>
      <w:r w:rsidRPr="00F94E3E">
        <w:rPr>
          <w:rtl/>
        </w:rPr>
        <w:t>מתודולוגיה ראשונית</w:t>
      </w:r>
      <w:bookmarkEnd w:id="57"/>
      <w:bookmarkEnd w:id="58"/>
      <w:bookmarkEnd w:id="59"/>
    </w:p>
    <w:p w14:paraId="4F883564" w14:textId="6615EB6B" w:rsidR="00BE79A4" w:rsidRPr="00532EC6" w:rsidRDefault="00F234AF" w:rsidP="0067552E">
      <w:pPr>
        <w:pStyle w:val="2"/>
        <w:ind w:left="990" w:hanging="630"/>
      </w:pPr>
      <w:bookmarkStart w:id="60" w:name="_Toc42335726"/>
      <w:bookmarkStart w:id="61" w:name="_Toc42335995"/>
      <w:bookmarkStart w:id="62" w:name="_Ref42357105"/>
      <w:bookmarkStart w:id="63" w:name="_Toc85634526"/>
      <w:bookmarkStart w:id="64" w:name="_Toc85713927"/>
      <w:bookmarkEnd w:id="60"/>
      <w:bookmarkEnd w:id="61"/>
      <w:r w:rsidRPr="00486375">
        <w:rPr>
          <w:rFonts w:hint="eastAsia"/>
          <w:rtl/>
        </w:rPr>
        <w:t>המחקר</w:t>
      </w:r>
      <w:r w:rsidRPr="00486375">
        <w:rPr>
          <w:rtl/>
        </w:rPr>
        <w:t xml:space="preserve"> </w:t>
      </w:r>
      <w:r w:rsidRPr="00075386">
        <w:rPr>
          <w:rFonts w:hint="eastAsia"/>
          <w:rtl/>
        </w:rPr>
        <w:t>יתבסס</w:t>
      </w:r>
      <w:r w:rsidRPr="00075386">
        <w:rPr>
          <w:rtl/>
        </w:rPr>
        <w:t xml:space="preserve"> </w:t>
      </w:r>
      <w:r w:rsidRPr="00711A5C">
        <w:rPr>
          <w:rFonts w:hint="eastAsia"/>
          <w:rtl/>
        </w:rPr>
        <w:t>על</w:t>
      </w:r>
      <w:r w:rsidRPr="00711A5C">
        <w:rPr>
          <w:rtl/>
        </w:rPr>
        <w:t xml:space="preserve"> </w:t>
      </w:r>
      <w:r w:rsidRPr="00532EC6">
        <w:rPr>
          <w:rFonts w:hint="eastAsia"/>
          <w:rtl/>
        </w:rPr>
        <w:t>שירותים</w:t>
      </w:r>
      <w:r w:rsidRPr="00532EC6">
        <w:rPr>
          <w:rtl/>
        </w:rPr>
        <w:t xml:space="preserve"> </w:t>
      </w:r>
      <w:r w:rsidRPr="00532EC6">
        <w:rPr>
          <w:rFonts w:hint="eastAsia"/>
          <w:rtl/>
        </w:rPr>
        <w:t>ומוצרים</w:t>
      </w:r>
      <w:r w:rsidRPr="00532EC6">
        <w:rPr>
          <w:rtl/>
        </w:rPr>
        <w:t xml:space="preserve"> </w:t>
      </w:r>
      <w:r w:rsidRPr="00532EC6">
        <w:rPr>
          <w:rFonts w:hint="eastAsia"/>
          <w:rtl/>
        </w:rPr>
        <w:t>הניתנים</w:t>
      </w:r>
      <w:r w:rsidRPr="00532EC6">
        <w:rPr>
          <w:rtl/>
        </w:rPr>
        <w:t xml:space="preserve"> </w:t>
      </w:r>
      <w:r w:rsidRPr="00532EC6">
        <w:rPr>
          <w:rFonts w:hint="eastAsia"/>
          <w:rtl/>
        </w:rPr>
        <w:t>ע</w:t>
      </w:r>
      <w:r w:rsidRPr="00532EC6">
        <w:rPr>
          <w:rtl/>
        </w:rPr>
        <w:t xml:space="preserve">"י </w:t>
      </w:r>
      <w:r w:rsidRPr="00532EC6">
        <w:rPr>
          <w:rFonts w:hint="eastAsia"/>
          <w:rtl/>
        </w:rPr>
        <w:t>מערך</w:t>
      </w:r>
      <w:r w:rsidRPr="00532EC6">
        <w:rPr>
          <w:rtl/>
        </w:rPr>
        <w:t xml:space="preserve"> </w:t>
      </w:r>
      <w:r w:rsidRPr="00532EC6">
        <w:rPr>
          <w:rFonts w:hint="eastAsia"/>
          <w:rtl/>
        </w:rPr>
        <w:t>קופות</w:t>
      </w:r>
      <w:r w:rsidRPr="00532EC6">
        <w:rPr>
          <w:rtl/>
        </w:rPr>
        <w:t xml:space="preserve"> </w:t>
      </w:r>
      <w:r w:rsidRPr="00532EC6">
        <w:rPr>
          <w:rFonts w:hint="eastAsia"/>
          <w:rtl/>
        </w:rPr>
        <w:t>החולים</w:t>
      </w:r>
      <w:r w:rsidRPr="00532EC6">
        <w:rPr>
          <w:rtl/>
        </w:rPr>
        <w:t xml:space="preserve">. </w:t>
      </w:r>
      <w:r w:rsidRPr="00532EC6">
        <w:rPr>
          <w:rFonts w:hint="eastAsia"/>
          <w:rtl/>
        </w:rPr>
        <w:t>במהלך</w:t>
      </w:r>
      <w:r w:rsidRPr="00532EC6">
        <w:rPr>
          <w:rtl/>
        </w:rPr>
        <w:t xml:space="preserve"> המחקר ייבחן מוצר/שירות של הקופה ויופעל עליו מודל היהלום למיפוי סיכונים. כל מוצר/שירות ינותח לפי נקודות ההשקה הרלבנטיות לו ותוצאות המיפוי יסוכמו.</w:t>
      </w:r>
      <w:bookmarkEnd w:id="63"/>
      <w:bookmarkEnd w:id="64"/>
      <w:r w:rsidRPr="00532EC6">
        <w:rPr>
          <w:rtl/>
        </w:rPr>
        <w:t xml:space="preserve"> </w:t>
      </w:r>
    </w:p>
    <w:p w14:paraId="372B414B" w14:textId="37752A5A" w:rsidR="00796454" w:rsidRPr="00BF6A89" w:rsidRDefault="00F234AF" w:rsidP="008C36E3">
      <w:pPr>
        <w:pStyle w:val="3"/>
        <w:numPr>
          <w:ilvl w:val="2"/>
          <w:numId w:val="74"/>
        </w:numPr>
      </w:pPr>
      <w:r w:rsidRPr="00BF6A89">
        <w:rPr>
          <w:rFonts w:hint="eastAsia"/>
          <w:rtl/>
        </w:rPr>
        <w:t>להלן</w:t>
      </w:r>
      <w:r w:rsidRPr="00BF6A89">
        <w:rPr>
          <w:rtl/>
        </w:rPr>
        <w:t xml:space="preserve"> </w:t>
      </w:r>
      <w:r w:rsidRPr="00BF6A89">
        <w:rPr>
          <w:rFonts w:hint="eastAsia"/>
          <w:rtl/>
        </w:rPr>
        <w:t>תכנון</w:t>
      </w:r>
      <w:r w:rsidRPr="00BF6A89">
        <w:rPr>
          <w:rtl/>
        </w:rPr>
        <w:t xml:space="preserve"> </w:t>
      </w:r>
      <w:r w:rsidRPr="00BF6A89">
        <w:rPr>
          <w:rFonts w:hint="eastAsia"/>
          <w:rtl/>
        </w:rPr>
        <w:t>ראשוני</w:t>
      </w:r>
      <w:r w:rsidRPr="00BF6A89">
        <w:rPr>
          <w:rtl/>
        </w:rPr>
        <w:t xml:space="preserve"> </w:t>
      </w:r>
      <w:r w:rsidRPr="00BF6A89">
        <w:rPr>
          <w:rFonts w:hint="eastAsia"/>
          <w:rtl/>
        </w:rPr>
        <w:t>של</w:t>
      </w:r>
      <w:r w:rsidRPr="00BF6A89">
        <w:rPr>
          <w:rtl/>
        </w:rPr>
        <w:t xml:space="preserve"> </w:t>
      </w:r>
      <w:r w:rsidRPr="00BF6A89">
        <w:rPr>
          <w:rFonts w:hint="eastAsia"/>
          <w:rtl/>
        </w:rPr>
        <w:t>הקופות</w:t>
      </w:r>
      <w:r w:rsidRPr="00BF6A89">
        <w:rPr>
          <w:rtl/>
        </w:rPr>
        <w:t xml:space="preserve"> </w:t>
      </w:r>
      <w:r w:rsidRPr="00BF6A89">
        <w:rPr>
          <w:rFonts w:hint="eastAsia"/>
          <w:rtl/>
        </w:rPr>
        <w:t>וש</w:t>
      </w:r>
      <w:r w:rsidR="00F97193" w:rsidRPr="00BF6A89">
        <w:rPr>
          <w:rFonts w:hint="eastAsia"/>
          <w:rtl/>
        </w:rPr>
        <w:t>י</w:t>
      </w:r>
      <w:r w:rsidRPr="00BF6A89">
        <w:rPr>
          <w:rFonts w:hint="eastAsia"/>
          <w:rtl/>
        </w:rPr>
        <w:t>רותים</w:t>
      </w:r>
      <w:bookmarkEnd w:id="62"/>
    </w:p>
    <w:p w14:paraId="11224800" w14:textId="26692024" w:rsidR="00F234AF" w:rsidRPr="00BF6A89" w:rsidRDefault="006F26A3" w:rsidP="008C36E3">
      <w:pPr>
        <w:pStyle w:val="4"/>
        <w:numPr>
          <w:ilvl w:val="3"/>
          <w:numId w:val="74"/>
        </w:numPr>
      </w:pPr>
      <w:r w:rsidRPr="00BF6A89">
        <w:rPr>
          <w:rFonts w:hint="eastAsia"/>
          <w:rtl/>
        </w:rPr>
        <w:t>אפליקציות</w:t>
      </w:r>
      <w:r w:rsidRPr="00BF6A89">
        <w:rPr>
          <w:rtl/>
        </w:rPr>
        <w:t xml:space="preserve"> </w:t>
      </w:r>
      <w:r w:rsidRPr="00BF6A89">
        <w:rPr>
          <w:rFonts w:hint="eastAsia"/>
          <w:rtl/>
        </w:rPr>
        <w:t>גישה</w:t>
      </w:r>
      <w:r w:rsidRPr="00BF6A89">
        <w:rPr>
          <w:rtl/>
        </w:rPr>
        <w:t xml:space="preserve"> </w:t>
      </w:r>
      <w:r w:rsidRPr="00BF6A89">
        <w:rPr>
          <w:rFonts w:hint="eastAsia"/>
          <w:rtl/>
        </w:rPr>
        <w:t>ב</w:t>
      </w:r>
      <w:r w:rsidR="00F234AF" w:rsidRPr="00BF6A89">
        <w:rPr>
          <w:rFonts w:hint="eastAsia"/>
          <w:rtl/>
        </w:rPr>
        <w:t>קופ</w:t>
      </w:r>
      <w:r w:rsidRPr="00BF6A89">
        <w:rPr>
          <w:rFonts w:hint="eastAsia"/>
          <w:rtl/>
        </w:rPr>
        <w:t>ו</w:t>
      </w:r>
      <w:r w:rsidR="00F234AF" w:rsidRPr="00BF6A89">
        <w:rPr>
          <w:rFonts w:hint="eastAsia"/>
          <w:rtl/>
        </w:rPr>
        <w:t>ת</w:t>
      </w:r>
      <w:r w:rsidR="00F234AF" w:rsidRPr="00BF6A89">
        <w:rPr>
          <w:rtl/>
        </w:rPr>
        <w:t xml:space="preserve"> </w:t>
      </w:r>
      <w:r w:rsidR="00F234AF" w:rsidRPr="00BF6A89">
        <w:rPr>
          <w:rFonts w:hint="eastAsia"/>
          <w:rtl/>
        </w:rPr>
        <w:t>חולים</w:t>
      </w:r>
      <w:r w:rsidR="00F234AF" w:rsidRPr="00BF6A89">
        <w:rPr>
          <w:rtl/>
        </w:rPr>
        <w:t xml:space="preserve"> </w:t>
      </w:r>
      <w:r w:rsidRPr="00BF6A89">
        <w:rPr>
          <w:rtl/>
        </w:rPr>
        <w:t>(</w:t>
      </w:r>
      <w:r w:rsidR="00F234AF" w:rsidRPr="00BF6A89">
        <w:rPr>
          <w:rFonts w:hint="eastAsia"/>
          <w:rtl/>
        </w:rPr>
        <w:t>כללית</w:t>
      </w:r>
      <w:r w:rsidRPr="00BF6A89">
        <w:rPr>
          <w:rtl/>
        </w:rPr>
        <w:t xml:space="preserve">, </w:t>
      </w:r>
      <w:r w:rsidRPr="00BF6A89">
        <w:rPr>
          <w:rFonts w:hint="eastAsia"/>
          <w:rtl/>
        </w:rPr>
        <w:t>מכבי</w:t>
      </w:r>
      <w:r w:rsidRPr="00BF6A89">
        <w:rPr>
          <w:rtl/>
        </w:rPr>
        <w:t xml:space="preserve"> </w:t>
      </w:r>
      <w:r w:rsidRPr="00BF6A89">
        <w:rPr>
          <w:rFonts w:hint="eastAsia"/>
          <w:rtl/>
        </w:rPr>
        <w:t>וכו</w:t>
      </w:r>
      <w:r w:rsidRPr="00BF6A89">
        <w:rPr>
          <w:rtl/>
        </w:rPr>
        <w:t>')</w:t>
      </w:r>
    </w:p>
    <w:p w14:paraId="1F5F6F3F" w14:textId="7E42E1EE" w:rsidR="006F26A3" w:rsidRPr="00486375" w:rsidRDefault="00532EC6" w:rsidP="008C36E3">
      <w:pPr>
        <w:pStyle w:val="4"/>
        <w:numPr>
          <w:ilvl w:val="3"/>
          <w:numId w:val="74"/>
        </w:numPr>
        <w:rPr>
          <w:rtl/>
        </w:rPr>
      </w:pPr>
      <w:r w:rsidRPr="00221FC2">
        <w:rPr>
          <w:rFonts w:hint="cs"/>
          <w:rtl/>
        </w:rPr>
        <w:t xml:space="preserve">אפליקציית רמזור </w:t>
      </w:r>
      <w:r w:rsidR="00667C38" w:rsidRPr="00221FC2">
        <w:rPr>
          <w:rFonts w:hint="cs"/>
          <w:rtl/>
        </w:rPr>
        <w:t>לדיווח מצב החיסון וקיום תו ירוק</w:t>
      </w:r>
    </w:p>
    <w:p w14:paraId="18A474EB" w14:textId="6FF8EC32" w:rsidR="006F26A3" w:rsidRPr="00486375" w:rsidRDefault="00667C38" w:rsidP="008C36E3">
      <w:pPr>
        <w:pStyle w:val="4"/>
        <w:numPr>
          <w:ilvl w:val="3"/>
          <w:numId w:val="74"/>
        </w:numPr>
        <w:rPr>
          <w:rtl/>
        </w:rPr>
      </w:pPr>
      <w:r w:rsidRPr="00221FC2">
        <w:rPr>
          <w:rFonts w:hint="cs"/>
          <w:rtl/>
        </w:rPr>
        <w:t>אפליקציית/מכשיר טייטו של קופת חולי</w:t>
      </w:r>
      <w:r w:rsidR="00BF6A89" w:rsidRPr="00221FC2">
        <w:rPr>
          <w:rFonts w:hint="cs"/>
          <w:rtl/>
        </w:rPr>
        <w:t>ם כללית.</w:t>
      </w:r>
    </w:p>
    <w:p w14:paraId="1174B1D7" w14:textId="7544F2ED" w:rsidR="00796454" w:rsidRDefault="00796454" w:rsidP="0067552E">
      <w:pPr>
        <w:pStyle w:val="2"/>
        <w:ind w:left="990" w:hanging="630"/>
      </w:pPr>
      <w:bookmarkStart w:id="65" w:name="_Toc85634527"/>
      <w:bookmarkStart w:id="66" w:name="_Toc85634686"/>
      <w:bookmarkStart w:id="67" w:name="_Toc85634952"/>
      <w:bookmarkStart w:id="68" w:name="_Toc85634528"/>
      <w:bookmarkStart w:id="69" w:name="_Toc85634687"/>
      <w:bookmarkStart w:id="70" w:name="_Toc85634953"/>
      <w:bookmarkStart w:id="71" w:name="_Toc85634529"/>
      <w:bookmarkStart w:id="72" w:name="_Toc85634688"/>
      <w:bookmarkStart w:id="73" w:name="_Toc85634954"/>
      <w:bookmarkStart w:id="74" w:name="_Toc41834675"/>
      <w:bookmarkStart w:id="75" w:name="_Toc85634530"/>
      <w:bookmarkStart w:id="76" w:name="_Toc85713928"/>
      <w:bookmarkEnd w:id="65"/>
      <w:bookmarkEnd w:id="66"/>
      <w:bookmarkEnd w:id="67"/>
      <w:bookmarkEnd w:id="68"/>
      <w:bookmarkEnd w:id="69"/>
      <w:bookmarkEnd w:id="70"/>
      <w:bookmarkEnd w:id="71"/>
      <w:bookmarkEnd w:id="72"/>
      <w:bookmarkEnd w:id="73"/>
      <w:r w:rsidRPr="003A67E4">
        <w:rPr>
          <w:rFonts w:hint="eastAsia"/>
          <w:rtl/>
        </w:rPr>
        <w:t>הפרדיגמה</w:t>
      </w:r>
      <w:r w:rsidRPr="003A67E4">
        <w:rPr>
          <w:rtl/>
        </w:rPr>
        <w:t xml:space="preserve"> המחקרית</w:t>
      </w:r>
      <w:bookmarkEnd w:id="74"/>
      <w:bookmarkEnd w:id="75"/>
      <w:bookmarkEnd w:id="76"/>
    </w:p>
    <w:p w14:paraId="3B150B50" w14:textId="71286D66" w:rsidR="003A67E4" w:rsidRDefault="003A67E4" w:rsidP="008C36E3">
      <w:pPr>
        <w:pStyle w:val="3"/>
        <w:numPr>
          <w:ilvl w:val="2"/>
          <w:numId w:val="74"/>
        </w:numPr>
      </w:pPr>
      <w:r>
        <w:rPr>
          <w:rFonts w:hint="cs"/>
          <w:rtl/>
        </w:rPr>
        <w:t xml:space="preserve">המחקר, ביסודו מחקר איכותי. מטרת המחקר בחינת התאמה של מודל </w:t>
      </w:r>
      <w:r w:rsidR="003437B1">
        <w:rPr>
          <w:rFonts w:hint="cs"/>
          <w:rtl/>
        </w:rPr>
        <w:t>סיכוני</w:t>
      </w:r>
      <w:r w:rsidR="003437B1">
        <w:rPr>
          <w:rFonts w:hint="eastAsia"/>
          <w:rtl/>
        </w:rPr>
        <w:t>ם</w:t>
      </w:r>
      <w:r w:rsidR="00835281">
        <w:rPr>
          <w:rFonts w:hint="cs"/>
          <w:rtl/>
        </w:rPr>
        <w:t xml:space="preserve"> </w:t>
      </w:r>
      <w:r>
        <w:rPr>
          <w:rFonts w:hint="cs"/>
          <w:rtl/>
        </w:rPr>
        <w:t>ומיפוי נקודות חוסר התאמה</w:t>
      </w:r>
      <w:r w:rsidR="00835281">
        <w:rPr>
          <w:rFonts w:hint="cs"/>
          <w:rtl/>
        </w:rPr>
        <w:t xml:space="preserve"> הדורשות התייחסות מיוחדת שלא נכללה במודל ונמצאה במחקר פתרונות קיימים</w:t>
      </w:r>
      <w:r>
        <w:rPr>
          <w:rFonts w:hint="cs"/>
          <w:rtl/>
        </w:rPr>
        <w:t>.</w:t>
      </w:r>
    </w:p>
    <w:p w14:paraId="1C8FB9B3" w14:textId="292AE997" w:rsidR="003A67E4" w:rsidRPr="003A67E4" w:rsidRDefault="003A67E4" w:rsidP="008C36E3">
      <w:pPr>
        <w:pStyle w:val="3"/>
        <w:numPr>
          <w:ilvl w:val="2"/>
          <w:numId w:val="74"/>
        </w:numPr>
        <w:rPr>
          <w:rtl/>
        </w:rPr>
      </w:pPr>
      <w:r>
        <w:rPr>
          <w:rFonts w:hint="cs"/>
          <w:rtl/>
        </w:rPr>
        <w:t xml:space="preserve">התשובה לשאלות המחקר אינה ניתנת לניסוח במספרים, המטרה הנוספת של המחקר זה חשיפת נקודות </w:t>
      </w:r>
      <w:r w:rsidR="006B03E4">
        <w:rPr>
          <w:rFonts w:hint="cs"/>
          <w:rtl/>
        </w:rPr>
        <w:t>תורפה\</w:t>
      </w:r>
      <w:r>
        <w:rPr>
          <w:rFonts w:hint="cs"/>
          <w:rtl/>
        </w:rPr>
        <w:t>אי התאמה והצעת עדכונים למודל האמפירי</w:t>
      </w:r>
      <w:r w:rsidR="006B03E4">
        <w:rPr>
          <w:rFonts w:hint="cs"/>
          <w:rtl/>
        </w:rPr>
        <w:t xml:space="preserve"> על מנת לגבש מדיניות המלצות למשתמשים השונים במערכת הבריאות</w:t>
      </w:r>
      <w:r>
        <w:rPr>
          <w:rFonts w:hint="cs"/>
          <w:rtl/>
        </w:rPr>
        <w:t>.</w:t>
      </w:r>
    </w:p>
    <w:p w14:paraId="1193C76E" w14:textId="4828BCA9" w:rsidR="00796454" w:rsidRPr="0067552E" w:rsidRDefault="001B28FA" w:rsidP="0067552E">
      <w:pPr>
        <w:pStyle w:val="2"/>
        <w:ind w:left="990" w:hanging="630"/>
      </w:pPr>
      <w:bookmarkStart w:id="77" w:name="_Toc42335729"/>
      <w:bookmarkStart w:id="78" w:name="_Toc42335998"/>
      <w:bookmarkStart w:id="79" w:name="_Toc41834677"/>
      <w:bookmarkStart w:id="80" w:name="_Toc85634531"/>
      <w:bookmarkStart w:id="81" w:name="_Toc85713929"/>
      <w:bookmarkEnd w:id="77"/>
      <w:bookmarkEnd w:id="78"/>
      <w:r>
        <w:rPr>
          <w:rFonts w:hint="cs"/>
          <w:rtl/>
        </w:rPr>
        <w:t xml:space="preserve">המחקר תוכנן על סמך ידע הקיים בספרות, מודל היהלום שפותח ב </w:t>
      </w:r>
      <w:r>
        <w:rPr>
          <w:rFonts w:hint="cs"/>
        </w:rPr>
        <w:t>HIT</w:t>
      </w:r>
      <w:r>
        <w:rPr>
          <w:rFonts w:hint="cs"/>
          <w:rtl/>
        </w:rPr>
        <w:t xml:space="preserve"> ביחד עם מערך הסייבר הלאומי ומחקר צרכי מערכת הבריאות בראיית פני עתיד. אין משמעות למחקר גישוש במקרה זה. עם זאת </w:t>
      </w:r>
      <w:r w:rsidR="00F94E3E">
        <w:rPr>
          <w:rFonts w:hint="cs"/>
          <w:rtl/>
        </w:rPr>
        <w:t>בהנחיה</w:t>
      </w:r>
      <w:r>
        <w:rPr>
          <w:rFonts w:hint="cs"/>
          <w:rtl/>
        </w:rPr>
        <w:t xml:space="preserve"> </w:t>
      </w:r>
      <w:r w:rsidR="00F94E3E">
        <w:rPr>
          <w:rFonts w:hint="cs"/>
          <w:rtl/>
        </w:rPr>
        <w:t>משתתפים</w:t>
      </w:r>
      <w:r>
        <w:rPr>
          <w:rFonts w:hint="cs"/>
          <w:rtl/>
        </w:rPr>
        <w:t xml:space="preserve"> מומחים מתחומי הרפואה הדיגיטלית ואבטחת מידע שיאפשרו הבנה של מידת יכולת היישום של תוצרי המחקר</w:t>
      </w:r>
      <w:r w:rsidR="00F94E3E">
        <w:rPr>
          <w:rFonts w:hint="cs"/>
          <w:rtl/>
        </w:rPr>
        <w:t xml:space="preserve"> ו</w:t>
      </w:r>
      <w:r w:rsidR="00796454" w:rsidRPr="003A67E4">
        <w:rPr>
          <w:rtl/>
        </w:rPr>
        <w:t>הנבדקים</w:t>
      </w:r>
      <w:bookmarkEnd w:id="79"/>
      <w:bookmarkEnd w:id="80"/>
      <w:bookmarkEnd w:id="81"/>
    </w:p>
    <w:p w14:paraId="7CC33238" w14:textId="24888302" w:rsidR="003A67E4" w:rsidRDefault="003A67E4" w:rsidP="008C36E3">
      <w:pPr>
        <w:pStyle w:val="3"/>
        <w:numPr>
          <w:ilvl w:val="2"/>
          <w:numId w:val="74"/>
        </w:numPr>
      </w:pPr>
      <w:r>
        <w:rPr>
          <w:rFonts w:hint="cs"/>
          <w:rtl/>
        </w:rPr>
        <w:t>נבדקי המחקר הנם מכשירים וש</w:t>
      </w:r>
      <w:r w:rsidR="005613F2">
        <w:rPr>
          <w:rFonts w:hint="cs"/>
          <w:rtl/>
        </w:rPr>
        <w:t>י</w:t>
      </w:r>
      <w:r>
        <w:rPr>
          <w:rFonts w:hint="cs"/>
          <w:rtl/>
        </w:rPr>
        <w:t>רותים רפואיים שמספקים טלה-רפואה</w:t>
      </w:r>
      <w:r w:rsidR="005613F2">
        <w:rPr>
          <w:rFonts w:hint="cs"/>
          <w:rtl/>
        </w:rPr>
        <w:t>. קריטריוני בחירה הנם:</w:t>
      </w:r>
    </w:p>
    <w:p w14:paraId="4469DC93" w14:textId="13586B45" w:rsidR="003A67E4" w:rsidRDefault="003A67E4" w:rsidP="008C36E3">
      <w:pPr>
        <w:pStyle w:val="4"/>
        <w:numPr>
          <w:ilvl w:val="3"/>
          <w:numId w:val="74"/>
        </w:numPr>
        <w:rPr>
          <w:rtl/>
        </w:rPr>
      </w:pPr>
      <w:r>
        <w:rPr>
          <w:rFonts w:hint="cs"/>
          <w:rtl/>
        </w:rPr>
        <w:t>זמינות המכשור (בהשאלה ממשתמשים, ברכישה זמנית למשך המחקר</w:t>
      </w:r>
      <w:r w:rsidR="005613F2">
        <w:rPr>
          <w:rFonts w:hint="cs"/>
          <w:rtl/>
        </w:rPr>
        <w:t xml:space="preserve"> וכו')</w:t>
      </w:r>
    </w:p>
    <w:p w14:paraId="4953B0A1" w14:textId="303F034F" w:rsidR="005613F2" w:rsidRPr="00075386" w:rsidRDefault="005613F2" w:rsidP="008C36E3">
      <w:pPr>
        <w:pStyle w:val="4"/>
        <w:numPr>
          <w:ilvl w:val="3"/>
          <w:numId w:val="74"/>
        </w:numPr>
        <w:rPr>
          <w:rtl/>
        </w:rPr>
      </w:pPr>
      <w:r>
        <w:rPr>
          <w:rFonts w:hint="cs"/>
          <w:rtl/>
        </w:rPr>
        <w:t xml:space="preserve">התאמת המכשיר/שירות למודל (למשל שירות טלפוני אינו מתאים לטעמנו שכן הוא תלוי רבות </w:t>
      </w:r>
      <w:r w:rsidRPr="00486375">
        <w:rPr>
          <w:rFonts w:hint="cs"/>
          <w:rtl/>
        </w:rPr>
        <w:t>בגורם אנושי ועל כן קשה לבחון את נקודות הממשק של המודל)</w:t>
      </w:r>
    </w:p>
    <w:p w14:paraId="2F245496" w14:textId="22113860" w:rsidR="006D7368" w:rsidRPr="00221FC2" w:rsidRDefault="006D7368" w:rsidP="001337E1">
      <w:pPr>
        <w:pStyle w:val="2"/>
        <w:ind w:left="990" w:hanging="630"/>
        <w:rPr>
          <w:rtl/>
        </w:rPr>
      </w:pPr>
      <w:bookmarkStart w:id="82" w:name="_Toc42335731"/>
      <w:bookmarkStart w:id="83" w:name="_Toc42336000"/>
      <w:bookmarkStart w:id="84" w:name="_Toc41834678"/>
      <w:bookmarkStart w:id="85" w:name="_Toc85634532"/>
      <w:bookmarkStart w:id="86" w:name="_Toc85713930"/>
      <w:bookmarkEnd w:id="82"/>
      <w:bookmarkEnd w:id="83"/>
      <w:r w:rsidRPr="00221FC2">
        <w:rPr>
          <w:rFonts w:hint="eastAsia"/>
          <w:rtl/>
        </w:rPr>
        <w:t>שיטת</w:t>
      </w:r>
      <w:r w:rsidRPr="00221FC2">
        <w:rPr>
          <w:rtl/>
        </w:rPr>
        <w:t xml:space="preserve"> המחקר</w:t>
      </w:r>
      <w:bookmarkEnd w:id="84"/>
      <w:bookmarkEnd w:id="85"/>
      <w:bookmarkEnd w:id="86"/>
    </w:p>
    <w:p w14:paraId="4C77975B" w14:textId="1EE8C150" w:rsidR="009422F3" w:rsidRDefault="009422F3" w:rsidP="0067552E">
      <w:pPr>
        <w:pStyle w:val="2"/>
        <w:numPr>
          <w:ilvl w:val="0"/>
          <w:numId w:val="0"/>
        </w:numPr>
        <w:ind w:left="990"/>
        <w:rPr>
          <w:rtl/>
        </w:rPr>
      </w:pPr>
      <w:bookmarkStart w:id="87" w:name="_Toc41834682"/>
      <w:bookmarkStart w:id="88" w:name="_Toc85634533"/>
      <w:bookmarkStart w:id="89" w:name="_Toc85634958"/>
      <w:bookmarkStart w:id="90" w:name="_Toc85713931"/>
      <w:r w:rsidRPr="00486375">
        <w:rPr>
          <w:rFonts w:hint="cs"/>
          <w:rtl/>
        </w:rPr>
        <w:t>שיטת המחקר</w:t>
      </w:r>
      <w:r>
        <w:rPr>
          <w:rFonts w:hint="cs"/>
          <w:rtl/>
        </w:rPr>
        <w:t xml:space="preserve"> תהיה נית</w:t>
      </w:r>
      <w:r w:rsidR="00F94E3E">
        <w:rPr>
          <w:rFonts w:hint="cs"/>
          <w:rtl/>
        </w:rPr>
        <w:t>ו</w:t>
      </w:r>
      <w:r>
        <w:rPr>
          <w:rFonts w:hint="cs"/>
          <w:rtl/>
        </w:rPr>
        <w:t>ח תהליכי של מודל היהלום בהתאמה לניתוח תהליכי העבודה והעברת המידע בשירותים הנבחרים.</w:t>
      </w:r>
      <w:bookmarkEnd w:id="88"/>
      <w:bookmarkEnd w:id="89"/>
      <w:bookmarkEnd w:id="90"/>
    </w:p>
    <w:p w14:paraId="1BCA18FF" w14:textId="2457B01E" w:rsidR="00A94546" w:rsidRDefault="00A94546" w:rsidP="0067552E">
      <w:pPr>
        <w:pStyle w:val="2"/>
        <w:numPr>
          <w:ilvl w:val="0"/>
          <w:numId w:val="0"/>
        </w:numPr>
        <w:ind w:left="990"/>
        <w:rPr>
          <w:rtl/>
        </w:rPr>
      </w:pPr>
      <w:bookmarkStart w:id="91" w:name="_Toc85634534"/>
      <w:bookmarkStart w:id="92" w:name="_Toc85634959"/>
      <w:bookmarkStart w:id="93" w:name="_Toc85713932"/>
      <w:r>
        <w:rPr>
          <w:rFonts w:hint="cs"/>
          <w:rtl/>
        </w:rPr>
        <w:t>כל אחד מהשירותים ימופה בהתאם לקריטריונים הבאים:</w:t>
      </w:r>
      <w:bookmarkEnd w:id="91"/>
      <w:bookmarkEnd w:id="92"/>
      <w:bookmarkEnd w:id="93"/>
    </w:p>
    <w:p w14:paraId="09A642EB" w14:textId="66656FE7" w:rsidR="00751352" w:rsidRDefault="00A94546" w:rsidP="008C36E3">
      <w:pPr>
        <w:pStyle w:val="3"/>
        <w:numPr>
          <w:ilvl w:val="2"/>
          <w:numId w:val="74"/>
        </w:numPr>
      </w:pPr>
      <w:r>
        <w:rPr>
          <w:rFonts w:hint="cs"/>
          <w:rtl/>
        </w:rPr>
        <w:t xml:space="preserve">התהליך של העברת המידע- ארגון בריאות (לדוגמא, תיק רפואי או מידע שמגיע מתוך המערכת ומועבר דרך שכבת מידע חיצונית) מערכת תקשורת כללית או רפואית, אופן איסוף המידע מהמטופל, עיבוד המידע ( לדוגמא- העברה, עיבוד נתונים\ המלצות רפואיות), </w:t>
      </w:r>
    </w:p>
    <w:p w14:paraId="27059C7B" w14:textId="77777777" w:rsidR="00751352" w:rsidRDefault="00A94546" w:rsidP="008C36E3">
      <w:pPr>
        <w:pStyle w:val="3"/>
        <w:numPr>
          <w:ilvl w:val="2"/>
          <w:numId w:val="74"/>
        </w:numPr>
      </w:pPr>
      <w:r>
        <w:rPr>
          <w:rFonts w:hint="cs"/>
          <w:rtl/>
        </w:rPr>
        <w:t>מיד</w:t>
      </w:r>
      <w:r w:rsidR="00751352">
        <w:rPr>
          <w:rFonts w:hint="cs"/>
          <w:rtl/>
        </w:rPr>
        <w:t>ת</w:t>
      </w:r>
      <w:r>
        <w:rPr>
          <w:rFonts w:hint="cs"/>
          <w:rtl/>
        </w:rPr>
        <w:t xml:space="preserve"> הביקורת הרפואית הניתנת במהלך התהליך ( דורש אישור רופא? מייעץ לרופא? מנגיש מידע והרופא מחליט?) </w:t>
      </w:r>
    </w:p>
    <w:p w14:paraId="530C473D" w14:textId="1D50F174" w:rsidR="00A94546" w:rsidRDefault="00A94546" w:rsidP="008C36E3">
      <w:pPr>
        <w:pStyle w:val="3"/>
        <w:numPr>
          <w:ilvl w:val="2"/>
          <w:numId w:val="74"/>
        </w:numPr>
        <w:rPr>
          <w:rtl/>
        </w:rPr>
      </w:pPr>
      <w:r>
        <w:rPr>
          <w:rFonts w:hint="cs"/>
          <w:rtl/>
        </w:rPr>
        <w:t>מידת הסיכו</w:t>
      </w:r>
      <w:r w:rsidR="00751352">
        <w:rPr>
          <w:rFonts w:hint="cs"/>
          <w:rtl/>
        </w:rPr>
        <w:t>ן</w:t>
      </w:r>
      <w:r>
        <w:rPr>
          <w:rFonts w:hint="cs"/>
          <w:rtl/>
        </w:rPr>
        <w:t xml:space="preserve"> למטופל</w:t>
      </w:r>
      <w:r w:rsidR="009B0A84">
        <w:rPr>
          <w:rFonts w:hint="cs"/>
          <w:rtl/>
        </w:rPr>
        <w:t xml:space="preserve"> ( ייעוץ בוידאו לעומת הנחיות ללקיחת מינון תרופה)</w:t>
      </w:r>
    </w:p>
    <w:p w14:paraId="039E8292" w14:textId="77777777" w:rsidR="00751352" w:rsidRDefault="00751352" w:rsidP="0067552E">
      <w:pPr>
        <w:pStyle w:val="2"/>
        <w:numPr>
          <w:ilvl w:val="0"/>
          <w:numId w:val="0"/>
        </w:numPr>
        <w:ind w:left="990"/>
        <w:rPr>
          <w:rtl/>
        </w:rPr>
      </w:pPr>
    </w:p>
    <w:p w14:paraId="0C0A1FD0" w14:textId="454BAFA7" w:rsidR="008E03B6" w:rsidRDefault="008E03B6" w:rsidP="0067552E">
      <w:pPr>
        <w:pStyle w:val="2"/>
        <w:numPr>
          <w:ilvl w:val="0"/>
          <w:numId w:val="0"/>
        </w:numPr>
        <w:ind w:left="990"/>
        <w:rPr>
          <w:rtl/>
        </w:rPr>
      </w:pPr>
      <w:bookmarkStart w:id="94" w:name="_Toc85634535"/>
      <w:bookmarkStart w:id="95" w:name="_Toc85634960"/>
      <w:bookmarkStart w:id="96" w:name="_Toc85713933"/>
      <w:r>
        <w:rPr>
          <w:rFonts w:hint="cs"/>
          <w:rtl/>
        </w:rPr>
        <w:t>תהליך זה ייבחן על פי מודל היהלום לבחינת יכולת המודל לזהות סיכונים וההמלצות לאבטחת המידע לבחינת איכות ההמלצות ומידת ההתאמה.</w:t>
      </w:r>
      <w:bookmarkEnd w:id="94"/>
      <w:bookmarkEnd w:id="95"/>
      <w:bookmarkEnd w:id="96"/>
    </w:p>
    <w:p w14:paraId="75CB5BF7" w14:textId="77777777" w:rsidR="00751352" w:rsidRDefault="00751352" w:rsidP="0067552E">
      <w:pPr>
        <w:pStyle w:val="2"/>
        <w:numPr>
          <w:ilvl w:val="0"/>
          <w:numId w:val="0"/>
        </w:numPr>
        <w:ind w:left="990"/>
        <w:rPr>
          <w:rtl/>
        </w:rPr>
      </w:pPr>
    </w:p>
    <w:p w14:paraId="5FE5F8E3" w14:textId="13BA262F" w:rsidR="008E03B6" w:rsidRDefault="008E03B6" w:rsidP="0067552E">
      <w:pPr>
        <w:pStyle w:val="2"/>
        <w:numPr>
          <w:ilvl w:val="0"/>
          <w:numId w:val="0"/>
        </w:numPr>
        <w:ind w:left="990"/>
        <w:rPr>
          <w:rtl/>
        </w:rPr>
      </w:pPr>
      <w:bookmarkStart w:id="97" w:name="_Toc85634536"/>
      <w:bookmarkStart w:id="98" w:name="_Toc85634961"/>
      <w:bookmarkStart w:id="99" w:name="_Toc85713934"/>
      <w:r>
        <w:rPr>
          <w:rFonts w:hint="cs"/>
          <w:rtl/>
        </w:rPr>
        <w:t>מודל זה ייבחן בראיית המשתמשים השונים: ארגון נותן שירות, מטופל וחברת מפתחת מכשיר\שירות.</w:t>
      </w:r>
      <w:bookmarkEnd w:id="97"/>
      <w:bookmarkEnd w:id="98"/>
      <w:bookmarkEnd w:id="99"/>
    </w:p>
    <w:p w14:paraId="6757A44D" w14:textId="284705E6" w:rsidR="00526A02" w:rsidRDefault="00526A02" w:rsidP="0067552E">
      <w:pPr>
        <w:pStyle w:val="2"/>
        <w:numPr>
          <w:ilvl w:val="0"/>
          <w:numId w:val="0"/>
        </w:numPr>
        <w:ind w:left="990"/>
        <w:rPr>
          <w:rtl/>
        </w:rPr>
      </w:pPr>
    </w:p>
    <w:p w14:paraId="47BA1FEC" w14:textId="5C82D22C" w:rsidR="00526A02" w:rsidRDefault="00526A02" w:rsidP="001337E1">
      <w:pPr>
        <w:pStyle w:val="2"/>
        <w:numPr>
          <w:ilvl w:val="0"/>
          <w:numId w:val="0"/>
        </w:numPr>
        <w:ind w:left="990"/>
      </w:pPr>
      <w:bookmarkStart w:id="100" w:name="_Toc85634537"/>
      <w:bookmarkStart w:id="101" w:name="_Toc85634962"/>
      <w:bookmarkStart w:id="102" w:name="_Toc85713935"/>
      <w:r>
        <w:rPr>
          <w:rFonts w:hint="cs"/>
          <w:rtl/>
        </w:rPr>
        <w:t xml:space="preserve">לסיכום ייבחנו כלל התוצאות המתקבלות מהניתוחים השונים המתוארים מעלה לקבלת  מסקנות להנחיות לבחינת שירות\מיכשור לצורך פתוח הנחיות לפתוח, שמוש והכנסת </w:t>
      </w:r>
      <w:r w:rsidR="00444AE3">
        <w:rPr>
          <w:rFonts w:hint="cs"/>
          <w:rtl/>
        </w:rPr>
        <w:t xml:space="preserve">שירות </w:t>
      </w:r>
      <w:r>
        <w:rPr>
          <w:rFonts w:hint="cs"/>
          <w:rtl/>
        </w:rPr>
        <w:t>חדש לארגון בריאות.</w:t>
      </w:r>
      <w:bookmarkEnd w:id="100"/>
      <w:bookmarkEnd w:id="101"/>
      <w:bookmarkEnd w:id="102"/>
    </w:p>
    <w:p w14:paraId="43A7CA36" w14:textId="45DCD165" w:rsidR="00BE79A4" w:rsidRDefault="006D7368" w:rsidP="0067552E">
      <w:pPr>
        <w:pStyle w:val="2"/>
        <w:ind w:left="990" w:hanging="630"/>
      </w:pPr>
      <w:bookmarkStart w:id="103" w:name="_Toc42335736"/>
      <w:bookmarkStart w:id="104" w:name="_Toc42336005"/>
      <w:bookmarkStart w:id="105" w:name="_Toc41834683"/>
      <w:bookmarkStart w:id="106" w:name="_Toc85634538"/>
      <w:bookmarkStart w:id="107" w:name="_Toc85713936"/>
      <w:bookmarkEnd w:id="87"/>
      <w:bookmarkEnd w:id="103"/>
      <w:bookmarkEnd w:id="104"/>
      <w:r w:rsidRPr="00BE79A4">
        <w:rPr>
          <w:rFonts w:hint="eastAsia"/>
          <w:rtl/>
        </w:rPr>
        <w:t>ניתוח</w:t>
      </w:r>
      <w:r w:rsidRPr="00BE79A4">
        <w:rPr>
          <w:rtl/>
        </w:rPr>
        <w:t xml:space="preserve"> הנתונים</w:t>
      </w:r>
      <w:bookmarkEnd w:id="106"/>
      <w:bookmarkEnd w:id="107"/>
    </w:p>
    <w:p w14:paraId="7D386FEB" w14:textId="77777777" w:rsidR="00BE79A4" w:rsidRDefault="00BE79A4" w:rsidP="008C36E3">
      <w:pPr>
        <w:pStyle w:val="3"/>
        <w:numPr>
          <w:ilvl w:val="2"/>
          <w:numId w:val="74"/>
        </w:numPr>
      </w:pPr>
      <w:r>
        <w:rPr>
          <w:rFonts w:hint="cs"/>
          <w:rtl/>
        </w:rPr>
        <w:t xml:space="preserve">היות ומדובר על מחקר איכותי, יבוצע </w:t>
      </w:r>
      <w:r w:rsidR="006D7368" w:rsidRPr="00BE79A4">
        <w:rPr>
          <w:rtl/>
        </w:rPr>
        <w:t>ניתוח תוכן</w:t>
      </w:r>
      <w:r>
        <w:rPr>
          <w:rFonts w:hint="cs"/>
          <w:rtl/>
        </w:rPr>
        <w:t xml:space="preserve"> על הנתונים שיאספו במהלך המחקר.</w:t>
      </w:r>
    </w:p>
    <w:p w14:paraId="50E14F35" w14:textId="0F3F7636" w:rsidR="006D7368" w:rsidRDefault="00BE79A4" w:rsidP="008C36E3">
      <w:pPr>
        <w:pStyle w:val="3"/>
        <w:numPr>
          <w:ilvl w:val="2"/>
          <w:numId w:val="74"/>
        </w:numPr>
      </w:pPr>
      <w:r>
        <w:rPr>
          <w:rFonts w:hint="cs"/>
          <w:rtl/>
        </w:rPr>
        <w:t xml:space="preserve">כפי שצוין בסעיף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Ref42357105 \r \h</w:instrText>
      </w:r>
      <w:r>
        <w:rPr>
          <w:rtl/>
        </w:rPr>
        <w:instrText xml:space="preserve"> </w:instrText>
      </w:r>
      <w:r>
        <w:rPr>
          <w:rtl/>
        </w:rPr>
      </w:r>
      <w:r>
        <w:rPr>
          <w:rtl/>
        </w:rPr>
        <w:fldChar w:fldCharType="separate"/>
      </w:r>
      <w:r w:rsidR="00C27A19">
        <w:rPr>
          <w:rtl/>
        </w:rPr>
        <w:t>‏3.1</w:t>
      </w:r>
      <w:r>
        <w:rPr>
          <w:rtl/>
        </w:rPr>
        <w:fldChar w:fldCharType="end"/>
      </w:r>
      <w:bookmarkEnd w:id="105"/>
      <w:r>
        <w:rPr>
          <w:rFonts w:hint="cs"/>
          <w:rtl/>
        </w:rPr>
        <w:t xml:space="preserve"> כל שרות יבחן מול "מודל היהלום" שתואר בסעיף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Ref42357200 \r \h</w:instrText>
      </w:r>
      <w:r>
        <w:rPr>
          <w:rtl/>
        </w:rPr>
        <w:instrText xml:space="preserve"> </w:instrText>
      </w:r>
      <w:r>
        <w:rPr>
          <w:rtl/>
        </w:rPr>
      </w:r>
      <w:r>
        <w:rPr>
          <w:rtl/>
        </w:rPr>
        <w:fldChar w:fldCharType="separate"/>
      </w:r>
      <w:r w:rsidR="00C27A19">
        <w:rPr>
          <w:rtl/>
        </w:rPr>
        <w:t>‏2.5</w:t>
      </w:r>
      <w:r>
        <w:rPr>
          <w:rtl/>
        </w:rPr>
        <w:fldChar w:fldCharType="end"/>
      </w:r>
      <w:r w:rsidR="00007E35">
        <w:rPr>
          <w:rFonts w:hint="cs"/>
          <w:rtl/>
        </w:rPr>
        <w:t xml:space="preserve"> </w:t>
      </w:r>
      <w:r>
        <w:rPr>
          <w:rtl/>
        </w:rPr>
        <w:fldChar w:fldCharType="begin"/>
      </w:r>
      <w:r>
        <w:rPr>
          <w:rtl/>
        </w:rPr>
        <w:instrText xml:space="preserve"> </w:instrText>
      </w:r>
      <w:r>
        <w:instrText>REF</w:instrText>
      </w:r>
      <w:r>
        <w:rPr>
          <w:rtl/>
        </w:rPr>
        <w:instrText xml:space="preserve"> _</w:instrText>
      </w:r>
      <w:r>
        <w:instrText>Ref42357208 \h</w:instrText>
      </w:r>
      <w:r>
        <w:rPr>
          <w:rtl/>
        </w:rPr>
        <w:instrText xml:space="preserve"> </w:instrText>
      </w:r>
      <w:r>
        <w:rPr>
          <w:rtl/>
        </w:rPr>
      </w:r>
      <w:r>
        <w:rPr>
          <w:rtl/>
        </w:rPr>
        <w:fldChar w:fldCharType="separate"/>
      </w:r>
      <w:ins w:id="108" w:author="Zvi Sasson" w:date="2021-10-21T13:19:00Z">
        <w:r w:rsidR="00C27A19" w:rsidRPr="0067552E">
          <w:rPr>
            <w:rFonts w:hint="eastAsia"/>
            <w:rtl/>
          </w:rPr>
          <w:t>מודל</w:t>
        </w:r>
        <w:r w:rsidR="00C27A19" w:rsidRPr="0067552E">
          <w:rPr>
            <w:rtl/>
          </w:rPr>
          <w:t xml:space="preserve"> </w:t>
        </w:r>
        <w:r w:rsidR="00C27A19" w:rsidRPr="0067552E">
          <w:rPr>
            <w:rFonts w:hint="eastAsia"/>
            <w:rtl/>
          </w:rPr>
          <w:t>למיפוי</w:t>
        </w:r>
        <w:r w:rsidR="00C27A19" w:rsidRPr="0067552E">
          <w:rPr>
            <w:rtl/>
          </w:rPr>
          <w:t xml:space="preserve"> </w:t>
        </w:r>
        <w:r w:rsidR="00C27A19" w:rsidRPr="0067552E">
          <w:rPr>
            <w:rFonts w:hint="eastAsia"/>
            <w:rtl/>
          </w:rPr>
          <w:t>סיכונים</w:t>
        </w:r>
        <w:r w:rsidR="00C27A19" w:rsidRPr="0067552E">
          <w:rPr>
            <w:rtl/>
          </w:rPr>
          <w:t xml:space="preserve"> </w:t>
        </w:r>
        <w:r w:rsidR="00C27A19" w:rsidRPr="0067552E">
          <w:rPr>
            <w:rFonts w:hint="eastAsia"/>
            <w:rtl/>
          </w:rPr>
          <w:t>למכשור</w:t>
        </w:r>
        <w:r w:rsidR="00C27A19" w:rsidRPr="0067552E">
          <w:rPr>
            <w:rtl/>
          </w:rPr>
          <w:t xml:space="preserve"> </w:t>
        </w:r>
        <w:r w:rsidR="00C27A19" w:rsidRPr="0067552E">
          <w:rPr>
            <w:rFonts w:hint="eastAsia"/>
            <w:rtl/>
          </w:rPr>
          <w:t>רפואי</w:t>
        </w:r>
      </w:ins>
      <w:r>
        <w:rPr>
          <w:rtl/>
        </w:rPr>
        <w:fldChar w:fldCharType="end"/>
      </w:r>
      <w:r>
        <w:rPr>
          <w:rFonts w:hint="cs"/>
          <w:rtl/>
        </w:rPr>
        <w:t xml:space="preserve">". </w:t>
      </w:r>
    </w:p>
    <w:p w14:paraId="68DED4A2" w14:textId="19B269B3" w:rsidR="00BE79A4" w:rsidRDefault="00BE79A4" w:rsidP="008C36E3">
      <w:pPr>
        <w:pStyle w:val="3"/>
        <w:numPr>
          <w:ilvl w:val="2"/>
          <w:numId w:val="74"/>
        </w:numPr>
      </w:pPr>
      <w:r>
        <w:rPr>
          <w:rFonts w:hint="cs"/>
          <w:rtl/>
        </w:rPr>
        <w:t>התוצאות של מבחן אל מול המודל ירשמו ויסוכמו בטבלה בה יצוינו נקודות ההשקה שעברו ונקודות שאינן רלבנטיות.</w:t>
      </w:r>
    </w:p>
    <w:p w14:paraId="6C8DB684" w14:textId="5D4C8973" w:rsidR="00333C0E" w:rsidRPr="00BE79A4" w:rsidRDefault="00333C0E" w:rsidP="008C36E3">
      <w:pPr>
        <w:pStyle w:val="3"/>
        <w:numPr>
          <w:ilvl w:val="2"/>
          <w:numId w:val="74"/>
        </w:numPr>
        <w:rPr>
          <w:rtl/>
        </w:rPr>
      </w:pPr>
      <w:r>
        <w:rPr>
          <w:rFonts w:hint="cs"/>
          <w:rtl/>
        </w:rPr>
        <w:t>נקודות הסיכון ידורגו על פי מידת החשיבות והסיכון ישמשו כבסיס לפתוח הנחיות להכנסת שירות חדש לארגון בריאות, לפתוח מכשור\שירות רפואי באופן שיאפשר הטמעה ונחיות לקהל המטופלים על שימוש נכון בשירות\מכשור רפואי דיגיטלי בחיי היומיום</w:t>
      </w:r>
    </w:p>
    <w:p w14:paraId="6EA88848" w14:textId="4E1FA960" w:rsidR="006D7368" w:rsidRDefault="006D7368" w:rsidP="0067552E">
      <w:pPr>
        <w:pStyle w:val="2"/>
        <w:ind w:left="990" w:hanging="630"/>
      </w:pPr>
      <w:bookmarkStart w:id="109" w:name="_Toc41834684"/>
      <w:bookmarkStart w:id="110" w:name="_Toc85634539"/>
      <w:bookmarkStart w:id="111" w:name="_Toc85713937"/>
      <w:r w:rsidRPr="002C44C3">
        <w:rPr>
          <w:rFonts w:hint="eastAsia"/>
          <w:rtl/>
        </w:rPr>
        <w:t>אתיקה</w:t>
      </w:r>
      <w:r w:rsidRPr="002C44C3">
        <w:rPr>
          <w:rtl/>
        </w:rPr>
        <w:t xml:space="preserve"> – דילמות אתיות ודרכי התמודדות.</w:t>
      </w:r>
      <w:bookmarkEnd w:id="109"/>
      <w:bookmarkEnd w:id="110"/>
      <w:bookmarkEnd w:id="111"/>
    </w:p>
    <w:p w14:paraId="18BA32E2" w14:textId="68910431" w:rsidR="002C44C3" w:rsidRDefault="002C44C3" w:rsidP="008C36E3">
      <w:pPr>
        <w:pStyle w:val="3"/>
        <w:numPr>
          <w:ilvl w:val="2"/>
          <w:numId w:val="74"/>
        </w:numPr>
      </w:pPr>
      <w:r>
        <w:rPr>
          <w:rFonts w:hint="cs"/>
          <w:rtl/>
        </w:rPr>
        <w:t>כמו בכל עבודה הקשורה לדיון בפגיעויות ואפשרויות דלף של מידע אישי, עלול החוקר לגלות פרצה שמאפשרת פגיעה/שליפה של מידע אישי. במצבים א</w:t>
      </w:r>
      <w:r w:rsidR="006009BA">
        <w:rPr>
          <w:rFonts w:hint="cs"/>
          <w:rtl/>
        </w:rPr>
        <w:t xml:space="preserve">לו בעולם חקר אבטחת </w:t>
      </w:r>
      <w:r w:rsidR="00E120C1">
        <w:rPr>
          <w:rFonts w:hint="cs"/>
          <w:rtl/>
        </w:rPr>
        <w:t>ה</w:t>
      </w:r>
      <w:r w:rsidR="006009BA">
        <w:rPr>
          <w:rFonts w:hint="cs"/>
          <w:rtl/>
        </w:rPr>
        <w:t>מידע, נהוג לד</w:t>
      </w:r>
      <w:r>
        <w:rPr>
          <w:rFonts w:hint="cs"/>
          <w:rtl/>
        </w:rPr>
        <w:t>ווח לחברה האחראית בדיסקרטיות, לאפשר פרק זמן לתיקון</w:t>
      </w:r>
      <w:r w:rsidR="006009BA">
        <w:rPr>
          <w:rFonts w:hint="cs"/>
          <w:rtl/>
        </w:rPr>
        <w:t xml:space="preserve"> ורק אז לפרסם כי נמצאה הבעיה. הליך זה אינו אחיד ולכל חברה מדיניות משלה (</w:t>
      </w:r>
      <w:r w:rsidR="006009BA">
        <w:rPr>
          <w:lang w:val="en-GB"/>
        </w:rPr>
        <w:t>Disclosure Policy</w:t>
      </w:r>
      <w:r w:rsidR="006009BA">
        <w:rPr>
          <w:rFonts w:hint="cs"/>
          <w:rtl/>
        </w:rPr>
        <w:t xml:space="preserve">). אם במהלך עבודה זו תתגלה פגיעות קריטית, נאמץ במסגרת עבודה זו את המדיניות של גוגל ונחכה במשך 90 </w:t>
      </w:r>
      <w:r w:rsidR="00D42066">
        <w:rPr>
          <w:rFonts w:hint="cs"/>
          <w:rtl/>
        </w:rPr>
        <w:t>[</w:t>
      </w:r>
      <w:r w:rsidR="00D42066">
        <w:rPr>
          <w:rtl/>
        </w:rPr>
        <w:fldChar w:fldCharType="begin"/>
      </w:r>
      <w:r w:rsidR="00D42066">
        <w:rPr>
          <w:rtl/>
        </w:rPr>
        <w:instrText xml:space="preserve"> </w:instrText>
      </w:r>
      <w:r w:rsidR="00D42066">
        <w:rPr>
          <w:rFonts w:hint="cs"/>
        </w:rPr>
        <w:instrText>REF</w:instrText>
      </w:r>
      <w:r w:rsidR="00D42066">
        <w:rPr>
          <w:rFonts w:hint="cs"/>
          <w:rtl/>
        </w:rPr>
        <w:instrText xml:space="preserve"> _</w:instrText>
      </w:r>
      <w:r w:rsidR="00D42066">
        <w:rPr>
          <w:rFonts w:hint="cs"/>
        </w:rPr>
        <w:instrText>Ref41800977 \r \h</w:instrText>
      </w:r>
      <w:r w:rsidR="00D42066">
        <w:rPr>
          <w:rtl/>
        </w:rPr>
        <w:instrText xml:space="preserve"> </w:instrText>
      </w:r>
      <w:r w:rsidR="00D42066">
        <w:rPr>
          <w:rtl/>
        </w:rPr>
      </w:r>
      <w:r w:rsidR="00D42066">
        <w:rPr>
          <w:rtl/>
        </w:rPr>
        <w:fldChar w:fldCharType="separate"/>
      </w:r>
      <w:r w:rsidR="00C27A19">
        <w:rPr>
          <w:rtl/>
        </w:rPr>
        <w:t>‏5.4</w:t>
      </w:r>
      <w:r w:rsidR="00D42066">
        <w:rPr>
          <w:rtl/>
        </w:rPr>
        <w:fldChar w:fldCharType="end"/>
      </w:r>
      <w:r w:rsidR="00D42066">
        <w:rPr>
          <w:rFonts w:hint="cs"/>
          <w:rtl/>
        </w:rPr>
        <w:t xml:space="preserve">] </w:t>
      </w:r>
      <w:r w:rsidR="006009BA">
        <w:rPr>
          <w:rFonts w:hint="cs"/>
          <w:rtl/>
        </w:rPr>
        <w:t>יום מדיווח הבעיה לחברה האחראית.</w:t>
      </w:r>
    </w:p>
    <w:p w14:paraId="2618DA85" w14:textId="0CCA23D4" w:rsidR="00EF301F" w:rsidRDefault="00EF301F" w:rsidP="0067552E">
      <w:pPr>
        <w:pStyle w:val="3"/>
        <w:numPr>
          <w:ilvl w:val="0"/>
          <w:numId w:val="0"/>
        </w:numPr>
        <w:ind w:left="1415"/>
      </w:pPr>
      <w:r>
        <w:rPr>
          <w:rFonts w:hint="cs"/>
          <w:rtl/>
        </w:rPr>
        <w:t xml:space="preserve">יש לציין כי אין </w:t>
      </w:r>
      <w:r w:rsidR="00C74E1A">
        <w:rPr>
          <w:rFonts w:hint="cs"/>
          <w:rtl/>
        </w:rPr>
        <w:t>בעיה</w:t>
      </w:r>
      <w:r>
        <w:rPr>
          <w:rFonts w:hint="cs"/>
          <w:rtl/>
        </w:rPr>
        <w:t xml:space="preserve"> אתית בעבודת מחקר זו כיוון שאין ש</w:t>
      </w:r>
      <w:r w:rsidR="00C74E1A">
        <w:rPr>
          <w:rFonts w:hint="cs"/>
          <w:rtl/>
        </w:rPr>
        <w:t>י</w:t>
      </w:r>
      <w:r>
        <w:rPr>
          <w:rFonts w:hint="cs"/>
          <w:rtl/>
        </w:rPr>
        <w:t xml:space="preserve">מוש בנתוני מטופלים ו\או תיאור מקרים </w:t>
      </w:r>
      <w:r w:rsidR="00C74E1A">
        <w:rPr>
          <w:rFonts w:hint="cs"/>
          <w:rtl/>
        </w:rPr>
        <w:t>אמתיים</w:t>
      </w:r>
      <w:r>
        <w:rPr>
          <w:rFonts w:hint="cs"/>
          <w:rtl/>
        </w:rPr>
        <w:t>. נושא האתיקה ישולב בעבודה בראיית סיכונים אתיים באבטחת מידע ויוגש כחלק מהמלצות העבודה</w:t>
      </w:r>
    </w:p>
    <w:p w14:paraId="7DBACC33" w14:textId="0D3511B8" w:rsidR="00E120C1" w:rsidRDefault="00E120C1" w:rsidP="008C36E3">
      <w:pPr>
        <w:pStyle w:val="3"/>
        <w:numPr>
          <w:ilvl w:val="2"/>
          <w:numId w:val="74"/>
        </w:numPr>
        <w:rPr>
          <w:rtl/>
        </w:rPr>
      </w:pPr>
      <w:r>
        <w:rPr>
          <w:rFonts w:hint="cs"/>
          <w:rtl/>
        </w:rPr>
        <w:t>דילמה נוספת הנה חשיפה לנתונים אישיים שלא במכוון. במסגרת עבודה זו יהיה שימוש אך ורק בנתונים וש</w:t>
      </w:r>
      <w:r w:rsidR="000B1081">
        <w:rPr>
          <w:rFonts w:hint="cs"/>
          <w:rtl/>
        </w:rPr>
        <w:t>י</w:t>
      </w:r>
      <w:r>
        <w:rPr>
          <w:rFonts w:hint="cs"/>
          <w:rtl/>
        </w:rPr>
        <w:t>רותים של כותבי עבודה זו.</w:t>
      </w:r>
    </w:p>
    <w:p w14:paraId="7052CD62" w14:textId="77777777" w:rsidR="006D7368" w:rsidRPr="009D25DC" w:rsidRDefault="006D7368" w:rsidP="0067552E">
      <w:pPr>
        <w:pStyle w:val="1"/>
        <w:numPr>
          <w:ilvl w:val="0"/>
          <w:numId w:val="0"/>
        </w:numPr>
        <w:ind w:left="360" w:hanging="360"/>
        <w:rPr>
          <w:rtl/>
        </w:rPr>
      </w:pPr>
      <w:bookmarkStart w:id="112" w:name="_Toc42335739"/>
      <w:bookmarkStart w:id="113" w:name="_Toc42336008"/>
      <w:bookmarkEnd w:id="112"/>
      <w:bookmarkEnd w:id="113"/>
    </w:p>
    <w:p w14:paraId="73EBF399" w14:textId="29991117" w:rsidR="00AA1072" w:rsidRDefault="00C74E1A" w:rsidP="008C36E3">
      <w:pPr>
        <w:pStyle w:val="1"/>
        <w:numPr>
          <w:ilvl w:val="0"/>
          <w:numId w:val="74"/>
        </w:numPr>
      </w:pPr>
      <w:r>
        <w:rPr>
          <w:rtl/>
        </w:rPr>
        <w:br w:type="page"/>
      </w:r>
      <w:bookmarkStart w:id="114" w:name="_Toc85634540"/>
      <w:bookmarkStart w:id="115" w:name="_Toc85713938"/>
      <w:r>
        <w:rPr>
          <w:rFonts w:hint="cs"/>
          <w:rtl/>
        </w:rPr>
        <w:t>ניתוח</w:t>
      </w:r>
      <w:r w:rsidR="008E1F7C">
        <w:rPr>
          <w:rFonts w:hint="cs"/>
          <w:rtl/>
        </w:rPr>
        <w:t xml:space="preserve"> שרותים/אפליקציות לפי</w:t>
      </w:r>
      <w:r>
        <w:rPr>
          <w:rFonts w:hint="cs"/>
          <w:rtl/>
        </w:rPr>
        <w:t xml:space="preserve"> מודל </w:t>
      </w:r>
      <w:r w:rsidR="008E1F7C">
        <w:rPr>
          <w:rFonts w:hint="cs"/>
          <w:rtl/>
        </w:rPr>
        <w:t>היהלום</w:t>
      </w:r>
      <w:bookmarkEnd w:id="114"/>
      <w:bookmarkEnd w:id="115"/>
    </w:p>
    <w:p w14:paraId="6FB1DEBE" w14:textId="2179D737" w:rsidR="00AA1072" w:rsidRDefault="00AA1072">
      <w:pPr>
        <w:widowControl/>
        <w:bidi w:val="0"/>
        <w:adjustRightInd/>
        <w:spacing w:line="240" w:lineRule="auto"/>
        <w:textAlignment w:val="auto"/>
        <w:rPr>
          <w:rtl/>
        </w:rPr>
      </w:pPr>
    </w:p>
    <w:p w14:paraId="3BB6AF1A" w14:textId="55210B0D" w:rsidR="00C74E1A" w:rsidRDefault="001F65DC" w:rsidP="00221FC2">
      <w:pPr>
        <w:pStyle w:val="2"/>
      </w:pPr>
      <w:bookmarkStart w:id="116" w:name="_Toc85634541"/>
      <w:bookmarkStart w:id="117" w:name="_Toc85713939"/>
      <w:r>
        <w:rPr>
          <w:rFonts w:hint="cs"/>
          <w:rtl/>
        </w:rPr>
        <w:t>אפליקציית קופת חולים כללית</w:t>
      </w:r>
      <w:bookmarkEnd w:id="116"/>
      <w:bookmarkEnd w:id="117"/>
    </w:p>
    <w:p w14:paraId="458FEF7D" w14:textId="77777777" w:rsidR="001F65DC" w:rsidRDefault="001F65DC" w:rsidP="00221FC2">
      <w:r w:rsidRPr="00221FC2">
        <w:rPr>
          <w:rtl/>
        </w:rPr>
        <w:drawing>
          <wp:anchor distT="0" distB="0" distL="114300" distR="114300" simplePos="0" relativeHeight="251658267" behindDoc="0" locked="0" layoutInCell="1" allowOverlap="1" wp14:anchorId="4FC14265" wp14:editId="03E39006">
            <wp:simplePos x="0" y="0"/>
            <wp:positionH relativeFrom="page">
              <wp:align>center</wp:align>
            </wp:positionH>
            <wp:positionV relativeFrom="paragraph">
              <wp:posOffset>-324</wp:posOffset>
            </wp:positionV>
            <wp:extent cx="5495544" cy="6949440"/>
            <wp:effectExtent l="0" t="0" r="0" b="381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95544" cy="69494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ADA3992" w14:textId="41D6CBB6" w:rsidR="001F65DC" w:rsidRDefault="001F65DC" w:rsidP="00221FC2">
      <w:pPr>
        <w:pStyle w:val="Caption"/>
      </w:pPr>
      <w:bookmarkStart w:id="118" w:name="_Toc85713968"/>
      <w:r>
        <w:rPr>
          <w:rtl/>
        </w:rPr>
        <w:t xml:space="preserve">איור </w:t>
      </w:r>
      <w:r w:rsidR="001830EF">
        <w:rPr>
          <w:rtl/>
        </w:rPr>
        <w:fldChar w:fldCharType="begin"/>
      </w:r>
      <w:r w:rsidR="001830EF">
        <w:rPr>
          <w:rtl/>
        </w:rPr>
        <w:instrText xml:space="preserve"> </w:instrText>
      </w:r>
      <w:r w:rsidR="001830EF">
        <w:instrText>SEQ</w:instrText>
      </w:r>
      <w:r w:rsidR="001830EF">
        <w:rPr>
          <w:rtl/>
        </w:rPr>
        <w:instrText xml:space="preserve"> איור \* </w:instrText>
      </w:r>
      <w:r w:rsidR="001830EF">
        <w:instrText>ARABIC</w:instrText>
      </w:r>
      <w:r w:rsidR="001830EF">
        <w:rPr>
          <w:rtl/>
        </w:rPr>
        <w:instrText xml:space="preserve"> </w:instrText>
      </w:r>
      <w:r w:rsidR="001830EF">
        <w:rPr>
          <w:rtl/>
        </w:rPr>
        <w:fldChar w:fldCharType="separate"/>
      </w:r>
      <w:r w:rsidR="00C27A19">
        <w:rPr>
          <w:noProof/>
          <w:rtl/>
        </w:rPr>
        <w:t>4</w:t>
      </w:r>
      <w:r w:rsidR="001830EF">
        <w:rPr>
          <w:rtl/>
        </w:rPr>
        <w:fldChar w:fldCharType="end"/>
      </w:r>
      <w:r>
        <w:rPr>
          <w:rFonts w:hint="cs"/>
          <w:rtl/>
        </w:rPr>
        <w:t xml:space="preserve"> - ממשק אפליקציית כללית</w:t>
      </w:r>
      <w:bookmarkEnd w:id="118"/>
    </w:p>
    <w:p w14:paraId="3F3D851B" w14:textId="707FE77F" w:rsidR="00737545" w:rsidRDefault="003753E0" w:rsidP="008C36E3">
      <w:pPr>
        <w:pStyle w:val="3"/>
        <w:numPr>
          <w:ilvl w:val="2"/>
          <w:numId w:val="74"/>
        </w:numPr>
        <w:rPr>
          <w:rtl/>
        </w:rPr>
      </w:pPr>
      <w:r>
        <w:rPr>
          <w:rtl/>
        </w:rPr>
        <w:br w:type="page"/>
      </w:r>
      <w:r w:rsidR="008649A0">
        <w:rPr>
          <w:rFonts w:hint="cs"/>
          <w:rtl/>
        </w:rPr>
        <w:t>תיאור האפליקציה</w:t>
      </w:r>
      <w:r w:rsidR="00267BD4">
        <w:rPr>
          <w:rFonts w:hint="cs"/>
          <w:rtl/>
        </w:rPr>
        <w:t xml:space="preserve"> (לקוח מחנות האפליקציה)</w:t>
      </w:r>
      <w:r w:rsidR="008649A0">
        <w:rPr>
          <w:rtl/>
        </w:rPr>
        <w:br/>
      </w:r>
      <w:r w:rsidR="008649A0">
        <w:rPr>
          <w:rFonts w:hint="cs"/>
          <w:rtl/>
        </w:rPr>
        <w:t>האפליקציה מאפשרת</w:t>
      </w:r>
      <w:r w:rsidR="00737545">
        <w:rPr>
          <w:rFonts w:hint="cs"/>
          <w:rtl/>
        </w:rPr>
        <w:t xml:space="preserve"> </w:t>
      </w:r>
      <w:r w:rsidR="00737545">
        <w:rPr>
          <w:rtl/>
        </w:rPr>
        <w:t>שירותים דיגיטליים</w:t>
      </w:r>
      <w:r w:rsidR="00267BD4">
        <w:rPr>
          <w:rFonts w:hint="cs"/>
          <w:rtl/>
        </w:rPr>
        <w:t xml:space="preserve"> הבאים</w:t>
      </w:r>
      <w:r w:rsidR="00737545">
        <w:rPr>
          <w:rtl/>
        </w:rPr>
        <w:t>:</w:t>
      </w:r>
      <w:r w:rsidR="00267BD4">
        <w:rPr>
          <w:rtl/>
        </w:rPr>
        <w:br/>
      </w:r>
      <w:r w:rsidR="00737545">
        <w:rPr>
          <w:rtl/>
        </w:rPr>
        <w:t>הזמ</w:t>
      </w:r>
      <w:r w:rsidR="00267BD4">
        <w:rPr>
          <w:rFonts w:hint="cs"/>
          <w:rtl/>
        </w:rPr>
        <w:t>נת</w:t>
      </w:r>
      <w:r w:rsidR="00737545">
        <w:rPr>
          <w:rtl/>
        </w:rPr>
        <w:t xml:space="preserve"> תורים לרופאים או לאחיות, של</w:t>
      </w:r>
      <w:r w:rsidR="00267BD4">
        <w:rPr>
          <w:rFonts w:hint="cs"/>
          <w:rtl/>
        </w:rPr>
        <w:t>י</w:t>
      </w:r>
      <w:r w:rsidR="00737545">
        <w:rPr>
          <w:rtl/>
        </w:rPr>
        <w:t>ח</w:t>
      </w:r>
      <w:r w:rsidR="00267BD4">
        <w:rPr>
          <w:rFonts w:hint="cs"/>
          <w:rtl/>
        </w:rPr>
        <w:t>ת</w:t>
      </w:r>
      <w:r w:rsidR="00737545">
        <w:rPr>
          <w:rtl/>
        </w:rPr>
        <w:t xml:space="preserve"> בקשות למרפאה, בקשו</w:t>
      </w:r>
      <w:r w:rsidR="00267BD4">
        <w:rPr>
          <w:rFonts w:hint="cs"/>
          <w:rtl/>
        </w:rPr>
        <w:t>ת</w:t>
      </w:r>
      <w:r w:rsidR="00737545">
        <w:rPr>
          <w:rtl/>
        </w:rPr>
        <w:t xml:space="preserve"> בדיקת מעבדה, התייעצו</w:t>
      </w:r>
      <w:r w:rsidR="00AB1A82">
        <w:rPr>
          <w:rFonts w:hint="cs"/>
          <w:rtl/>
        </w:rPr>
        <w:t>ת</w:t>
      </w:r>
      <w:r w:rsidR="00737545">
        <w:rPr>
          <w:rtl/>
        </w:rPr>
        <w:t xml:space="preserve"> עם רופא און־ליין של כללית.</w:t>
      </w:r>
    </w:p>
    <w:p w14:paraId="362840B0" w14:textId="79FBA0C6" w:rsidR="00737545" w:rsidRDefault="00737545" w:rsidP="00221FC2">
      <w:pPr>
        <w:pStyle w:val="3"/>
        <w:numPr>
          <w:ilvl w:val="0"/>
          <w:numId w:val="0"/>
        </w:numPr>
        <w:ind w:left="1224"/>
        <w:rPr>
          <w:rtl/>
        </w:rPr>
      </w:pPr>
      <w:r>
        <w:rPr>
          <w:rtl/>
        </w:rPr>
        <w:t>תיק רפואי אישי: תוצאות בדיקות מעבדה, הפניות לבדיקות, רגישויות, המלצות רפואיות, אבחנות, תוצאות של בדיקות דימות, תרופות שרכשתם, מרשמים, זכאויות לשירותים ועוד.</w:t>
      </w:r>
    </w:p>
    <w:p w14:paraId="4C9BCB35" w14:textId="5B86E79B" w:rsidR="003753E0" w:rsidRDefault="00737545" w:rsidP="00221FC2">
      <w:pPr>
        <w:pStyle w:val="3"/>
        <w:numPr>
          <w:ilvl w:val="0"/>
          <w:numId w:val="0"/>
        </w:numPr>
        <w:ind w:left="1224"/>
        <w:rPr>
          <w:rtl/>
        </w:rPr>
      </w:pPr>
      <w:r>
        <w:rPr>
          <w:rtl/>
        </w:rPr>
        <w:t>טפסים ותשלומים: אישורי מחלה, אישור לחדר כושר, סיכומי מידע רפואי, טופסי 17, סיכום ביקור רפואה יועצת, סיכום אשפוז ומיון ועוד.</w:t>
      </w:r>
    </w:p>
    <w:p w14:paraId="695FD928" w14:textId="51A9797D" w:rsidR="00345D4E" w:rsidRDefault="00ED4CBF" w:rsidP="00345D4E">
      <w:pPr>
        <w:keepNext/>
      </w:pPr>
      <w:r w:rsidRPr="002741C1">
        <w:object w:dxaOrig="15071" w:dyaOrig="11361" w14:anchorId="571C07B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692" type="#_x0000_t75" style="width:467.2pt;height:352.2pt" o:ole="">
            <v:imagedata r:id="rId29" o:title=""/>
          </v:shape>
          <o:OLEObject Type="Embed" ProgID="Visio.Drawing.15" ShapeID="_x0000_i1692" DrawAspect="Content" ObjectID="_1696337348" r:id="rId30"/>
        </w:object>
      </w:r>
    </w:p>
    <w:p w14:paraId="1D1AB4CA" w14:textId="47CD0EF6" w:rsidR="00345D4E" w:rsidRDefault="00345D4E" w:rsidP="00345D4E">
      <w:pPr>
        <w:pStyle w:val="Caption"/>
      </w:pPr>
      <w:bookmarkStart w:id="119" w:name="_Toc85713969"/>
      <w:r>
        <w:rPr>
          <w:rtl/>
        </w:rPr>
        <w:t xml:space="preserve">איור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C27A19">
        <w:rPr>
          <w:noProof/>
          <w:rtl/>
        </w:rPr>
        <w:t>5</w:t>
      </w:r>
      <w:r>
        <w:rPr>
          <w:rtl/>
        </w:rPr>
        <w:fldChar w:fldCharType="end"/>
      </w:r>
      <w:r>
        <w:rPr>
          <w:rFonts w:hint="cs"/>
          <w:rtl/>
        </w:rPr>
        <w:t xml:space="preserve">  מודל יהלום לאפליקציית "כללית"</w:t>
      </w:r>
      <w:bookmarkEnd w:id="119"/>
    </w:p>
    <w:p w14:paraId="13E38F54" w14:textId="77777777" w:rsidR="00345D4E" w:rsidRPr="00345D4E" w:rsidRDefault="00345D4E" w:rsidP="00221FC2">
      <w:pPr>
        <w:pStyle w:val="2"/>
        <w:numPr>
          <w:ilvl w:val="0"/>
          <w:numId w:val="0"/>
        </w:numPr>
        <w:ind w:left="792" w:hanging="432"/>
      </w:pPr>
    </w:p>
    <w:p w14:paraId="0342F047" w14:textId="77777777" w:rsidR="00345D4E" w:rsidRDefault="00345D4E" w:rsidP="00221FC2">
      <w:pPr>
        <w:pStyle w:val="2"/>
        <w:numPr>
          <w:ilvl w:val="0"/>
          <w:numId w:val="0"/>
        </w:numPr>
        <w:ind w:left="792" w:hanging="432"/>
      </w:pPr>
    </w:p>
    <w:p w14:paraId="00E939A1" w14:textId="3BF9A277" w:rsidR="00C3092C" w:rsidRDefault="0090620A" w:rsidP="008C36E3">
      <w:pPr>
        <w:pStyle w:val="3"/>
        <w:numPr>
          <w:ilvl w:val="2"/>
          <w:numId w:val="74"/>
        </w:numPr>
      </w:pPr>
      <w:r>
        <w:rPr>
          <w:rFonts w:hint="cs"/>
          <w:rtl/>
        </w:rPr>
        <w:t xml:space="preserve">ציר </w:t>
      </w:r>
      <w:r w:rsidR="00C3092C">
        <w:rPr>
          <w:rFonts w:hint="cs"/>
          <w:rtl/>
        </w:rPr>
        <w:t>טכני</w:t>
      </w:r>
    </w:p>
    <w:p w14:paraId="60C32E64" w14:textId="778EE193" w:rsidR="00620965" w:rsidRDefault="00C81128" w:rsidP="008C36E3">
      <w:pPr>
        <w:pStyle w:val="4"/>
        <w:numPr>
          <w:ilvl w:val="3"/>
          <w:numId w:val="74"/>
        </w:numPr>
      </w:pPr>
      <w:r>
        <w:rPr>
          <w:rFonts w:hint="cs"/>
          <w:rtl/>
        </w:rPr>
        <w:t xml:space="preserve"> </w:t>
      </w:r>
      <w:r w:rsidR="00141BF0">
        <w:rPr>
          <w:rFonts w:hint="cs"/>
          <w:rtl/>
        </w:rPr>
        <w:t xml:space="preserve">יעד תקשורת </w:t>
      </w:r>
      <w:r w:rsidR="00F95C2F">
        <w:rPr>
          <w:rFonts w:ascii="Wingdings" w:eastAsia="Wingdings" w:hAnsi="Wingdings" w:cs="Wingdings"/>
        </w:rPr>
        <w:sym w:font="Wingdings" w:char="F0F3"/>
      </w:r>
      <w:r w:rsidR="00141BF0">
        <w:rPr>
          <w:rFonts w:hint="cs"/>
          <w:rtl/>
        </w:rPr>
        <w:t xml:space="preserve"> </w:t>
      </w:r>
      <w:r w:rsidR="00FB6759">
        <w:rPr>
          <w:rFonts w:hint="cs"/>
          <w:rtl/>
        </w:rPr>
        <w:t xml:space="preserve">מידע: </w:t>
      </w:r>
      <w:r w:rsidR="00620965">
        <w:rPr>
          <w:rFonts w:hint="cs"/>
          <w:rtl/>
        </w:rPr>
        <w:t>אין הזדהות יחודית של המכשיר שכן ניתן להחליף משתמשים ו/או להכנס לאתר במחשב כלשהוא</w:t>
      </w:r>
      <w:r w:rsidR="00F95C2F">
        <w:rPr>
          <w:rtl/>
        </w:rPr>
        <w:br/>
      </w:r>
      <w:r w:rsidR="00F95C2F">
        <w:rPr>
          <w:rFonts w:hint="cs"/>
          <w:rtl/>
        </w:rPr>
        <w:t xml:space="preserve">יעד תקשורת </w:t>
      </w:r>
      <w:r w:rsidR="00F95C2F">
        <w:rPr>
          <w:rFonts w:ascii="Wingdings" w:eastAsia="Wingdings" w:hAnsi="Wingdings" w:cs="Wingdings"/>
        </w:rPr>
        <w:sym w:font="Wingdings" w:char="F0F3"/>
      </w:r>
      <w:r w:rsidR="00F95C2F">
        <w:rPr>
          <w:rFonts w:hint="cs"/>
          <w:rtl/>
        </w:rPr>
        <w:t xml:space="preserve"> סביבה: </w:t>
      </w:r>
      <w:r w:rsidR="00114361">
        <w:rPr>
          <w:rFonts w:hint="cs"/>
          <w:rtl/>
        </w:rPr>
        <w:t xml:space="preserve">ישנה הזדהות של משתמש ה </w:t>
      </w:r>
      <w:r w:rsidR="00114361">
        <w:t>Google/Apple store</w:t>
      </w:r>
      <w:r w:rsidR="00114361">
        <w:rPr>
          <w:rFonts w:hint="cs"/>
          <w:rtl/>
        </w:rPr>
        <w:t xml:space="preserve"> וגם כן הזדהות של דגם ומספר סידורי של המכשיר. </w:t>
      </w:r>
    </w:p>
    <w:p w14:paraId="71ED7018" w14:textId="799E7DCE" w:rsidR="00894724" w:rsidRDefault="00D81B29" w:rsidP="008C36E3">
      <w:pPr>
        <w:pStyle w:val="4"/>
        <w:numPr>
          <w:ilvl w:val="3"/>
          <w:numId w:val="74"/>
        </w:numPr>
      </w:pPr>
      <w:r>
        <w:rPr>
          <w:rFonts w:hint="cs"/>
          <w:rtl/>
        </w:rPr>
        <w:t xml:space="preserve">תקשורת מקומית </w:t>
      </w:r>
      <w:r>
        <w:rPr>
          <w:rFonts w:ascii="Wingdings" w:eastAsia="Wingdings" w:hAnsi="Wingdings" w:cs="Wingdings"/>
        </w:rPr>
        <w:sym w:font="Wingdings" w:char="F0F3"/>
      </w:r>
      <w:r>
        <w:rPr>
          <w:rFonts w:hint="cs"/>
          <w:rtl/>
        </w:rPr>
        <w:t xml:space="preserve"> מידע: </w:t>
      </w:r>
      <w:r w:rsidR="00035C9A">
        <w:rPr>
          <w:rFonts w:hint="cs"/>
          <w:rtl/>
        </w:rPr>
        <w:t>בהוצאת מסמכים והטענתם לאפליקציה המידע גלוי</w:t>
      </w:r>
      <w:r w:rsidR="00894724">
        <w:rPr>
          <w:rFonts w:hint="cs"/>
          <w:rtl/>
        </w:rPr>
        <w:t xml:space="preserve"> וא</w:t>
      </w:r>
      <w:r w:rsidR="002D06D0">
        <w:rPr>
          <w:rFonts w:hint="cs"/>
          <w:rtl/>
        </w:rPr>
        <w:t>י</w:t>
      </w:r>
      <w:r w:rsidR="00894724">
        <w:rPr>
          <w:rFonts w:hint="cs"/>
          <w:rtl/>
        </w:rPr>
        <w:t>נו מוגן מגישה ע"י אפליקציות/משתמשים אחרים</w:t>
      </w:r>
      <w:r w:rsidR="008B4D1E">
        <w:rPr>
          <w:rFonts w:hint="cs"/>
          <w:rtl/>
        </w:rPr>
        <w:t xml:space="preserve">. </w:t>
      </w:r>
      <w:r w:rsidR="00280D7F" w:rsidRPr="00221FC2">
        <w:rPr>
          <w:rFonts w:hint="eastAsia"/>
          <w:color w:val="0070C0"/>
          <w:rtl/>
        </w:rPr>
        <w:t>ק</w:t>
      </w:r>
      <w:r w:rsidR="000873BE" w:rsidRPr="00221FC2">
        <w:rPr>
          <w:rFonts w:hint="eastAsia"/>
          <w:color w:val="0070C0"/>
          <w:rtl/>
        </w:rPr>
        <w:t>יים</w:t>
      </w:r>
      <w:r w:rsidR="000873BE" w:rsidRPr="00221FC2">
        <w:rPr>
          <w:color w:val="0070C0"/>
          <w:rtl/>
        </w:rPr>
        <w:t xml:space="preserve"> </w:t>
      </w:r>
      <w:r w:rsidR="000873BE" w:rsidRPr="00221FC2">
        <w:rPr>
          <w:rFonts w:hint="eastAsia"/>
          <w:color w:val="0070C0"/>
          <w:rtl/>
        </w:rPr>
        <w:t>סיכון</w:t>
      </w:r>
      <w:r w:rsidR="000873BE" w:rsidRPr="00221FC2">
        <w:rPr>
          <w:color w:val="0070C0"/>
          <w:rtl/>
        </w:rPr>
        <w:t xml:space="preserve"> </w:t>
      </w:r>
      <w:r w:rsidR="000873BE" w:rsidRPr="00221FC2">
        <w:rPr>
          <w:rFonts w:hint="eastAsia"/>
          <w:color w:val="0070C0"/>
          <w:rtl/>
        </w:rPr>
        <w:t>של</w:t>
      </w:r>
      <w:r w:rsidR="000873BE" w:rsidRPr="00221FC2">
        <w:rPr>
          <w:color w:val="0070C0"/>
          <w:rtl/>
        </w:rPr>
        <w:t xml:space="preserve"> </w:t>
      </w:r>
      <w:r w:rsidR="000873BE" w:rsidRPr="00221FC2">
        <w:rPr>
          <w:rFonts w:hint="eastAsia"/>
          <w:color w:val="0070C0"/>
          <w:rtl/>
        </w:rPr>
        <w:t>ח</w:t>
      </w:r>
      <w:r w:rsidR="00280D7F" w:rsidRPr="00221FC2">
        <w:rPr>
          <w:rFonts w:hint="eastAsia"/>
          <w:color w:val="0070C0"/>
          <w:rtl/>
        </w:rPr>
        <w:t>ש</w:t>
      </w:r>
      <w:r w:rsidR="000873BE" w:rsidRPr="00221FC2">
        <w:rPr>
          <w:rFonts w:hint="eastAsia"/>
          <w:color w:val="0070C0"/>
          <w:rtl/>
        </w:rPr>
        <w:t>יפת</w:t>
      </w:r>
      <w:r w:rsidR="000873BE" w:rsidRPr="00221FC2">
        <w:rPr>
          <w:color w:val="0070C0"/>
          <w:rtl/>
        </w:rPr>
        <w:t xml:space="preserve"> מידע רפואי של המטופל </w:t>
      </w:r>
      <w:r w:rsidR="000873BE" w:rsidRPr="00221FC2">
        <w:rPr>
          <w:rFonts w:hint="eastAsia"/>
          <w:color w:val="0070C0"/>
          <w:rtl/>
        </w:rPr>
        <w:t>במידה</w:t>
      </w:r>
      <w:r w:rsidR="000873BE" w:rsidRPr="00221FC2">
        <w:rPr>
          <w:color w:val="0070C0"/>
          <w:rtl/>
        </w:rPr>
        <w:t xml:space="preserve"> שהמכשיר </w:t>
      </w:r>
      <w:r w:rsidR="00280D7F" w:rsidRPr="00221FC2">
        <w:rPr>
          <w:rFonts w:hint="eastAsia"/>
          <w:color w:val="0070C0"/>
          <w:rtl/>
        </w:rPr>
        <w:t>אינו</w:t>
      </w:r>
      <w:r w:rsidR="00280D7F" w:rsidRPr="00221FC2">
        <w:rPr>
          <w:color w:val="0070C0"/>
          <w:rtl/>
        </w:rPr>
        <w:t xml:space="preserve"> </w:t>
      </w:r>
      <w:r w:rsidR="00280D7F" w:rsidRPr="00221FC2">
        <w:rPr>
          <w:rFonts w:hint="eastAsia"/>
          <w:color w:val="0070C0"/>
          <w:rtl/>
        </w:rPr>
        <w:t>מוגן</w:t>
      </w:r>
      <w:r w:rsidR="00280D7F">
        <w:rPr>
          <w:rFonts w:hint="cs"/>
          <w:rtl/>
        </w:rPr>
        <w:t>.</w:t>
      </w:r>
      <w:r w:rsidR="002D06D0">
        <w:rPr>
          <w:rtl/>
        </w:rPr>
        <w:br/>
      </w:r>
      <w:r w:rsidR="0045090F">
        <w:rPr>
          <w:rFonts w:hint="cs"/>
          <w:rtl/>
        </w:rPr>
        <w:t xml:space="preserve">תקשורת מקומית </w:t>
      </w:r>
      <w:r w:rsidR="0045090F">
        <w:rPr>
          <w:rFonts w:ascii="Wingdings" w:eastAsia="Wingdings" w:hAnsi="Wingdings" w:cs="Wingdings"/>
        </w:rPr>
        <w:sym w:font="Wingdings" w:char="F0F3"/>
      </w:r>
      <w:r w:rsidR="0045090F">
        <w:rPr>
          <w:rFonts w:hint="cs"/>
          <w:rtl/>
        </w:rPr>
        <w:t xml:space="preserve"> סביבה: </w:t>
      </w:r>
      <w:r w:rsidR="00F81A36">
        <w:rPr>
          <w:rFonts w:hint="cs"/>
          <w:rtl/>
        </w:rPr>
        <w:t xml:space="preserve">לפי </w:t>
      </w:r>
      <w:r w:rsidR="0037223E">
        <w:rPr>
          <w:rFonts w:hint="cs"/>
          <w:rtl/>
        </w:rPr>
        <w:t xml:space="preserve">מדיניות גוגל/אפל </w:t>
      </w:r>
      <w:r w:rsidR="00F81A36">
        <w:rPr>
          <w:rFonts w:hint="cs"/>
          <w:rtl/>
        </w:rPr>
        <w:t>הפרוטוקול</w:t>
      </w:r>
      <w:r w:rsidR="0045090F" w:rsidDel="006616ED">
        <w:rPr>
          <w:rFonts w:hint="cs"/>
          <w:rtl/>
        </w:rPr>
        <w:t xml:space="preserve"> </w:t>
      </w:r>
      <w:r w:rsidR="0037223E">
        <w:rPr>
          <w:rFonts w:hint="cs"/>
          <w:rtl/>
        </w:rPr>
        <w:t>מוצפן.</w:t>
      </w:r>
    </w:p>
    <w:p w14:paraId="0CC889AA" w14:textId="1F953BE4" w:rsidR="00514821" w:rsidRDefault="00B33126" w:rsidP="008C36E3">
      <w:pPr>
        <w:pStyle w:val="4"/>
        <w:numPr>
          <w:ilvl w:val="3"/>
          <w:numId w:val="74"/>
        </w:numPr>
      </w:pPr>
      <w:r>
        <w:rPr>
          <w:rFonts w:hint="cs"/>
          <w:rtl/>
        </w:rPr>
        <w:t xml:space="preserve">תקשורת מקומית </w:t>
      </w:r>
      <w:r>
        <w:rPr>
          <w:rFonts w:ascii="Wingdings" w:eastAsia="Wingdings" w:hAnsi="Wingdings" w:cs="Wingdings"/>
        </w:rPr>
        <w:sym w:font="Wingdings" w:char="F0F3"/>
      </w:r>
      <w:r>
        <w:rPr>
          <w:rFonts w:hint="cs"/>
          <w:rtl/>
        </w:rPr>
        <w:t xml:space="preserve"> מידע: </w:t>
      </w:r>
      <w:r w:rsidR="00C21790">
        <w:rPr>
          <w:rFonts w:hint="cs"/>
          <w:rtl/>
        </w:rPr>
        <w:t>התקשורת המקומית של האפליקציה הנה יצוא/יבוא מסמכים רפואיים</w:t>
      </w:r>
      <w:r w:rsidR="007E5DE9">
        <w:rPr>
          <w:rFonts w:hint="cs"/>
          <w:rtl/>
        </w:rPr>
        <w:t xml:space="preserve"> </w:t>
      </w:r>
      <w:r w:rsidR="00E5449A">
        <w:rPr>
          <w:rFonts w:hint="cs"/>
          <w:rtl/>
        </w:rPr>
        <w:t xml:space="preserve">האפליקציה/אתר מתקשרים עם שרתי הקופה </w:t>
      </w:r>
      <w:r w:rsidR="007E5DE9">
        <w:rPr>
          <w:rFonts w:hint="cs"/>
          <w:rtl/>
        </w:rPr>
        <w:t>התצורה מוצפנת</w:t>
      </w:r>
    </w:p>
    <w:p w14:paraId="71638456" w14:textId="4824E6BE" w:rsidR="00C21790" w:rsidRDefault="00110688" w:rsidP="008C36E3">
      <w:pPr>
        <w:pStyle w:val="4"/>
        <w:numPr>
          <w:ilvl w:val="3"/>
          <w:numId w:val="74"/>
        </w:numPr>
      </w:pPr>
      <w:r>
        <w:rPr>
          <w:noProof/>
        </w:rPr>
        <mc:AlternateContent>
          <mc:Choice Requires="wps">
            <w:drawing>
              <wp:anchor distT="0" distB="0" distL="114300" distR="114300" simplePos="0" relativeHeight="251658246" behindDoc="0" locked="0" layoutInCell="1" allowOverlap="1" wp14:anchorId="773FDC95" wp14:editId="4C18DC65">
                <wp:simplePos x="0" y="0"/>
                <wp:positionH relativeFrom="column">
                  <wp:posOffset>2023110</wp:posOffset>
                </wp:positionH>
                <wp:positionV relativeFrom="paragraph">
                  <wp:posOffset>5451475</wp:posOffset>
                </wp:positionV>
                <wp:extent cx="2318385" cy="685800"/>
                <wp:effectExtent l="0" t="0" r="5715" b="0"/>
                <wp:wrapTopAndBottom/>
                <wp:docPr id="76" name="Text Box 76"/>
                <wp:cNvGraphicFramePr/>
                <a:graphic xmlns:a="http://schemas.openxmlformats.org/drawingml/2006/main">
                  <a:graphicData uri="http://schemas.microsoft.com/office/word/2010/wordprocessingShape">
                    <wps:wsp>
                      <wps:cNvSpPr txBox="1"/>
                      <wps:spPr>
                        <a:xfrm>
                          <a:off x="0" y="0"/>
                          <a:ext cx="2318385" cy="685800"/>
                        </a:xfrm>
                        <a:prstGeom prst="rect">
                          <a:avLst/>
                        </a:prstGeom>
                        <a:solidFill>
                          <a:prstClr val="white"/>
                        </a:solidFill>
                        <a:ln>
                          <a:noFill/>
                        </a:ln>
                      </wps:spPr>
                      <wps:txbx>
                        <w:txbxContent>
                          <w:p w14:paraId="0DAD991A" w14:textId="7291B239" w:rsidR="00FD3138" w:rsidRPr="001612EF" w:rsidRDefault="00FD3138" w:rsidP="00221FC2">
                            <w:pPr>
                              <w:pStyle w:val="Caption"/>
                              <w:rPr>
                                <w:noProof/>
                                <w:lang w:val="he-IL"/>
                              </w:rPr>
                            </w:pPr>
                            <w:bookmarkStart w:id="120" w:name="_Toc85713970"/>
                            <w:r>
                              <w:rPr>
                                <w:rtl/>
                              </w:rPr>
                              <w:t xml:space="preserve">איור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C27A19">
                              <w:rPr>
                                <w:noProof/>
                                <w:rtl/>
                              </w:rPr>
                              <w:t>6</w:t>
                            </w:r>
                            <w:r>
                              <w:rPr>
                                <w:rtl/>
                              </w:rPr>
                              <w:fldChar w:fldCharType="end"/>
                            </w:r>
                            <w:r>
                              <w:rPr>
                                <w:noProof/>
                                <w:rtl/>
                              </w:rPr>
                              <w:t xml:space="preserve"> </w:t>
                            </w:r>
                            <w:r>
                              <w:rPr>
                                <w:rFonts w:hint="cs"/>
                                <w:noProof/>
                                <w:rtl/>
                              </w:rPr>
                              <w:t xml:space="preserve">- </w:t>
                            </w:r>
                            <w:r w:rsidR="00110688">
                              <w:rPr>
                                <w:rFonts w:hint="cs"/>
                                <w:rtl/>
                              </w:rPr>
                              <w:t xml:space="preserve">תקשורת </w:t>
                            </w:r>
                            <w:r w:rsidR="00110688">
                              <w:rPr>
                                <w:rFonts w:hint="cs"/>
                                <w:noProof/>
                                <w:rtl/>
                              </w:rPr>
                              <w:t>חיצונית של האפליקציה</w:t>
                            </w:r>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773FDC95" id="_x0000_t202" coordsize="21600,21600" o:spt="202" path="m,l,21600r21600,l21600,xe">
                <v:stroke joinstyle="miter"/>
                <v:path gradientshapeok="t" o:connecttype="rect"/>
              </v:shapetype>
              <v:shape id="Text Box 76" o:spid="_x0000_s1026" type="#_x0000_t202" style="position:absolute;left:0;text-align:left;margin-left:159.3pt;margin-top:429.25pt;width:182.55pt;height:54pt;z-index:25165824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" stroked="f">
                <v:textbox style="mso-fit-shape-to-text:t" inset="0,0,0,0">
                  <w:txbxContent>
                    <w:p w14:paraId="0DAD991A" w14:textId="7291B239" w:rsidR="00FD3138" w:rsidRPr="001612EF" w:rsidRDefault="00FD3138" w:rsidP="00221FC2">
                      <w:pPr>
                        <w:pStyle w:val="Caption"/>
                        <w:rPr>
                          <w:noProof/>
                          <w:lang w:val="he-IL"/>
                        </w:rPr>
                      </w:pPr>
                      <w:bookmarkStart w:id="121" w:name="_Toc85713970"/>
                      <w:r>
                        <w:rPr>
                          <w:rtl/>
                        </w:rPr>
                        <w:t xml:space="preserve">איור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C27A19">
                        <w:rPr>
                          <w:noProof/>
                          <w:rtl/>
                        </w:rPr>
                        <w:t>6</w:t>
                      </w:r>
                      <w:r>
                        <w:rPr>
                          <w:rtl/>
                        </w:rPr>
                        <w:fldChar w:fldCharType="end"/>
                      </w:r>
                      <w:r>
                        <w:rPr>
                          <w:noProof/>
                          <w:rtl/>
                        </w:rPr>
                        <w:t xml:space="preserve"> </w:t>
                      </w:r>
                      <w:r>
                        <w:rPr>
                          <w:rFonts w:hint="cs"/>
                          <w:noProof/>
                          <w:rtl/>
                        </w:rPr>
                        <w:t xml:space="preserve">- </w:t>
                      </w:r>
                      <w:r w:rsidR="00110688">
                        <w:rPr>
                          <w:rFonts w:hint="cs"/>
                          <w:rtl/>
                        </w:rPr>
                        <w:t xml:space="preserve">תקשורת </w:t>
                      </w:r>
                      <w:r w:rsidR="00110688">
                        <w:rPr>
                          <w:rFonts w:hint="cs"/>
                          <w:noProof/>
                          <w:rtl/>
                        </w:rPr>
                        <w:t>חיצונית של האפליקציה</w:t>
                      </w:r>
                      <w:bookmarkEnd w:id="121"/>
                    </w:p>
                  </w:txbxContent>
                </v:textbox>
                <w10:wrap type="topAndBottom"/>
              </v:shape>
            </w:pict>
          </mc:Fallback>
        </mc:AlternateContent>
      </w:r>
      <w:r w:rsidR="00514821">
        <w:rPr>
          <w:rFonts w:hint="cs"/>
          <w:rtl/>
        </w:rPr>
        <w:t xml:space="preserve">תקשורת </w:t>
      </w:r>
      <w:r w:rsidR="009365CA">
        <w:rPr>
          <w:rFonts w:hint="cs"/>
          <w:rtl/>
        </w:rPr>
        <w:t>חיצונית</w:t>
      </w:r>
      <w:r w:rsidR="00514821">
        <w:rPr>
          <w:rFonts w:hint="cs"/>
          <w:rtl/>
        </w:rPr>
        <w:t xml:space="preserve"> </w:t>
      </w:r>
      <w:r w:rsidR="00514821">
        <w:rPr>
          <w:rFonts w:ascii="Wingdings" w:eastAsia="Wingdings" w:hAnsi="Wingdings" w:cs="Wingdings"/>
        </w:rPr>
        <w:t>ó</w:t>
      </w:r>
      <w:r w:rsidR="00514821">
        <w:rPr>
          <w:rFonts w:hint="cs"/>
          <w:rtl/>
        </w:rPr>
        <w:t xml:space="preserve"> מידע: </w:t>
      </w:r>
      <w:r w:rsidR="009365CA">
        <w:rPr>
          <w:rFonts w:hint="cs"/>
          <w:rtl/>
        </w:rPr>
        <w:t xml:space="preserve"> לפי בדיקה המתוארת באיור הבא, התקשורת </w:t>
      </w:r>
      <w:r w:rsidR="00631727">
        <w:rPr>
          <w:rFonts w:hint="cs"/>
          <w:rtl/>
        </w:rPr>
        <w:t xml:space="preserve">הנה תקשורת </w:t>
      </w:r>
      <w:r w:rsidR="00631727">
        <w:t>IP</w:t>
      </w:r>
      <w:r w:rsidR="00631727">
        <w:rPr>
          <w:rFonts w:hint="cs"/>
          <w:rtl/>
        </w:rPr>
        <w:t xml:space="preserve"> </w:t>
      </w:r>
      <w:r w:rsidR="009365CA">
        <w:rPr>
          <w:rFonts w:hint="cs"/>
          <w:rtl/>
        </w:rPr>
        <w:t xml:space="preserve">מוצפנת ע"ב </w:t>
      </w:r>
      <w:r w:rsidR="00631727">
        <w:rPr>
          <w:rFonts w:hint="cs"/>
          <w:rtl/>
        </w:rPr>
        <w:t xml:space="preserve">פרוטוקול </w:t>
      </w:r>
      <w:r w:rsidR="00631727">
        <w:t>TLS</w:t>
      </w:r>
      <w:r w:rsidR="00631727">
        <w:rPr>
          <w:rFonts w:hint="cs"/>
          <w:rtl/>
        </w:rPr>
        <w:t xml:space="preserve"> .</w:t>
      </w:r>
      <w:r w:rsidR="00514821">
        <w:rPr>
          <w:rtl/>
        </w:rPr>
        <w:br/>
      </w:r>
      <w:r w:rsidR="00514821">
        <w:rPr>
          <w:rFonts w:hint="cs"/>
          <w:rtl/>
        </w:rPr>
        <w:t xml:space="preserve">תקשורת מקומית </w:t>
      </w:r>
      <w:r w:rsidR="00514821">
        <w:rPr>
          <w:rFonts w:ascii="Wingdings" w:eastAsia="Wingdings" w:hAnsi="Wingdings" w:cs="Wingdings"/>
        </w:rPr>
        <w:t>ó</w:t>
      </w:r>
      <w:r w:rsidR="00514821">
        <w:rPr>
          <w:rFonts w:hint="cs"/>
          <w:rtl/>
        </w:rPr>
        <w:t xml:space="preserve"> סביבה: לפי מדיניות גוגל/אפל הפרוטוקול</w:t>
      </w:r>
      <w:r w:rsidR="00514821" w:rsidDel="006616ED">
        <w:rPr>
          <w:rFonts w:hint="cs"/>
          <w:rtl/>
        </w:rPr>
        <w:t xml:space="preserve"> </w:t>
      </w:r>
      <w:r w:rsidR="00514821">
        <w:rPr>
          <w:rFonts w:hint="cs"/>
          <w:rtl/>
        </w:rPr>
        <w:t>מוצפן</w:t>
      </w:r>
      <w:r w:rsidR="007E5DE9">
        <w:rPr>
          <w:rFonts w:hint="cs"/>
          <w:rtl/>
        </w:rPr>
        <w:t xml:space="preserve"> </w:t>
      </w:r>
    </w:p>
    <w:p w14:paraId="0DD7F3BE" w14:textId="6BCA3A21" w:rsidR="00276019" w:rsidRDefault="009C1DF2" w:rsidP="00221FC2">
      <w:pPr>
        <w:pStyle w:val="3"/>
        <w:numPr>
          <w:ilvl w:val="0"/>
          <w:numId w:val="0"/>
        </w:numPr>
        <w:ind w:left="1224" w:hanging="504"/>
        <w:rPr>
          <w:rtl/>
        </w:rPr>
      </w:pPr>
      <w:r>
        <w:rPr>
          <w:noProof/>
          <w:rtl/>
          <w:lang w:val="he-IL"/>
        </w:rPr>
        <w:drawing>
          <wp:anchor distT="0" distB="0" distL="114300" distR="114300" simplePos="0" relativeHeight="251658245" behindDoc="0" locked="0" layoutInCell="1" allowOverlap="1" wp14:anchorId="171F53A6" wp14:editId="70CBDA97">
            <wp:simplePos x="0" y="0"/>
            <wp:positionH relativeFrom="page">
              <wp:align>center</wp:align>
            </wp:positionH>
            <wp:positionV relativeFrom="paragraph">
              <wp:posOffset>442</wp:posOffset>
            </wp:positionV>
            <wp:extent cx="2368296" cy="4517136"/>
            <wp:effectExtent l="0" t="0" r="0" b="0"/>
            <wp:wrapTopAndBottom/>
            <wp:docPr id="37" name="Picture 3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10;&#10;Description automatically generated"/>
                    <pic:cNvPicPr/>
                  </pic:nvPicPr>
                  <pic:blipFill rotWithShape="1">
                    <a:blip r:embed="rId31" cstate="print">
                      <a:extLst>
                        <a:ext uri="{28A0092B-C50C-407E-A947-70E740481C1C}">
                          <a14:useLocalDpi xmlns:a14="http://schemas.microsoft.com/office/drawing/2010/main" val="0"/>
                        </a:ext>
                      </a:extLst>
                    </a:blip>
                    <a:srcRect l="737" t="6923" r="630" b="6215"/>
                    <a:stretch/>
                  </pic:blipFill>
                  <pic:spPr bwMode="auto">
                    <a:xfrm>
                      <a:off x="0" y="0"/>
                      <a:ext cx="2368296" cy="451713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D9B2798" w14:textId="17B3A148" w:rsidR="002801AF" w:rsidRDefault="00110688" w:rsidP="008C36E3">
      <w:pPr>
        <w:pStyle w:val="4"/>
        <w:numPr>
          <w:ilvl w:val="3"/>
          <w:numId w:val="74"/>
        </w:numPr>
      </w:pPr>
      <w:r>
        <w:rPr>
          <w:noProof/>
        </w:rPr>
        <mc:AlternateContent>
          <mc:Choice Requires="wps">
            <w:drawing>
              <wp:anchor distT="0" distB="0" distL="114300" distR="114300" simplePos="0" relativeHeight="251658248" behindDoc="0" locked="0" layoutInCell="1" allowOverlap="1" wp14:anchorId="0108ECD4" wp14:editId="578DD322">
                <wp:simplePos x="0" y="0"/>
                <wp:positionH relativeFrom="column">
                  <wp:posOffset>1189355</wp:posOffset>
                </wp:positionH>
                <wp:positionV relativeFrom="paragraph">
                  <wp:posOffset>3579870</wp:posOffset>
                </wp:positionV>
                <wp:extent cx="4032250" cy="341630"/>
                <wp:effectExtent l="0" t="0" r="6350" b="1270"/>
                <wp:wrapTopAndBottom/>
                <wp:docPr id="78" name="Text Box 78"/>
                <wp:cNvGraphicFramePr/>
                <a:graphic xmlns:a="http://schemas.openxmlformats.org/drawingml/2006/main">
                  <a:graphicData uri="http://schemas.microsoft.com/office/word/2010/wordprocessingShape">
                    <wps:wsp>
                      <wps:cNvSpPr txBox="1"/>
                      <wps:spPr>
                        <a:xfrm>
                          <a:off x="0" y="0"/>
                          <a:ext cx="4032250" cy="341630"/>
                        </a:xfrm>
                        <a:prstGeom prst="rect">
                          <a:avLst/>
                        </a:prstGeom>
                        <a:solidFill>
                          <a:prstClr val="white"/>
                        </a:solidFill>
                        <a:ln>
                          <a:noFill/>
                        </a:ln>
                      </wps:spPr>
                      <wps:txbx>
                        <w:txbxContent>
                          <w:p w14:paraId="47E282DF" w14:textId="104B5535" w:rsidR="009531C2" w:rsidRPr="008850FD" w:rsidRDefault="009531C2" w:rsidP="00221FC2">
                            <w:pPr>
                              <w:pStyle w:val="Caption"/>
                              <w:rPr>
                                <w:noProof/>
                              </w:rPr>
                            </w:pPr>
                            <w:bookmarkStart w:id="122" w:name="_Toc85713971"/>
                            <w:r>
                              <w:rPr>
                                <w:rtl/>
                              </w:rPr>
                              <w:t xml:space="preserve">איור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C27A19">
                              <w:rPr>
                                <w:noProof/>
                                <w:rtl/>
                              </w:rPr>
                              <w:t>7</w:t>
                            </w:r>
                            <w:r>
                              <w:rPr>
                                <w:rtl/>
                              </w:rPr>
                              <w:fldChar w:fldCharType="end"/>
                            </w:r>
                            <w:r>
                              <w:rPr>
                                <w:noProof/>
                                <w:rtl/>
                              </w:rPr>
                              <w:t xml:space="preserve"> </w:t>
                            </w:r>
                            <w:r>
                              <w:rPr>
                                <w:rFonts w:hint="cs"/>
                                <w:noProof/>
                                <w:rtl/>
                              </w:rPr>
                              <w:t>איתור ארגון בעל יעד התקשורת של האפליקציה</w:t>
                            </w:r>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108ECD4" id="Text Box 78" o:spid="_x0000_s1027" type="#_x0000_t202" style="position:absolute;left:0;text-align:left;margin-left:93.65pt;margin-top:281.9pt;width:317.5pt;height:26.9pt;z-index:251658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" stroked="f">
                <v:textbox inset="0,0,0,0">
                  <w:txbxContent>
                    <w:p w14:paraId="47E282DF" w14:textId="104B5535" w:rsidR="009531C2" w:rsidRPr="008850FD" w:rsidRDefault="009531C2" w:rsidP="00221FC2">
                      <w:pPr>
                        <w:pStyle w:val="Caption"/>
                        <w:rPr>
                          <w:noProof/>
                        </w:rPr>
                      </w:pPr>
                      <w:bookmarkStart w:id="123" w:name="_Toc85713971"/>
                      <w:r>
                        <w:rPr>
                          <w:rtl/>
                        </w:rPr>
                        <w:t xml:space="preserve">איור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C27A19">
                        <w:rPr>
                          <w:noProof/>
                          <w:rtl/>
                        </w:rPr>
                        <w:t>7</w:t>
                      </w:r>
                      <w:r>
                        <w:rPr>
                          <w:rtl/>
                        </w:rPr>
                        <w:fldChar w:fldCharType="end"/>
                      </w:r>
                      <w:r>
                        <w:rPr>
                          <w:noProof/>
                          <w:rtl/>
                        </w:rPr>
                        <w:t xml:space="preserve"> </w:t>
                      </w:r>
                      <w:r>
                        <w:rPr>
                          <w:rFonts w:hint="cs"/>
                          <w:noProof/>
                          <w:rtl/>
                        </w:rPr>
                        <w:t>איתור ארגון בעל יעד התקשורת של האפליקציה</w:t>
                      </w:r>
                      <w:bookmarkEnd w:id="123"/>
                    </w:p>
                  </w:txbxContent>
                </v:textbox>
                <w10:wrap type="topAndBottom"/>
              </v:shape>
            </w:pict>
          </mc:Fallback>
        </mc:AlternateContent>
      </w:r>
      <w:r>
        <w:rPr>
          <w:noProof/>
        </w:rPr>
        <w:drawing>
          <wp:anchor distT="0" distB="0" distL="114300" distR="114300" simplePos="0" relativeHeight="251658243" behindDoc="0" locked="0" layoutInCell="1" allowOverlap="1" wp14:anchorId="6724DEC0" wp14:editId="76E997FD">
            <wp:simplePos x="0" y="0"/>
            <wp:positionH relativeFrom="page">
              <wp:align>center</wp:align>
            </wp:positionH>
            <wp:positionV relativeFrom="paragraph">
              <wp:posOffset>965602</wp:posOffset>
            </wp:positionV>
            <wp:extent cx="3474720" cy="2596896"/>
            <wp:effectExtent l="0" t="0" r="0" b="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cstate="print">
                      <a:extLst>
                        <a:ext uri="{28A0092B-C50C-407E-A947-70E740481C1C}">
                          <a14:useLocalDpi xmlns:a14="http://schemas.microsoft.com/office/drawing/2010/main" val="0"/>
                        </a:ext>
                      </a:extLst>
                    </a:blip>
                    <a:srcRect l="28652" t="12948" r="41936" b="44418"/>
                    <a:stretch/>
                  </pic:blipFill>
                  <pic:spPr bwMode="auto">
                    <a:xfrm>
                      <a:off x="0" y="0"/>
                      <a:ext cx="3474720" cy="259689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E740E">
        <w:rPr>
          <w:rFonts w:hint="cs"/>
          <w:rtl/>
        </w:rPr>
        <w:t xml:space="preserve"> </w:t>
      </w:r>
      <w:r w:rsidR="009531C2" w:rsidRPr="00C86179">
        <w:rPr>
          <w:rFonts w:hint="eastAsia"/>
          <w:rtl/>
        </w:rPr>
        <w:t>תקשורת</w:t>
      </w:r>
      <w:r w:rsidR="009531C2" w:rsidRPr="00C86179">
        <w:rPr>
          <w:rtl/>
        </w:rPr>
        <w:t xml:space="preserve"> חיצונית </w:t>
      </w:r>
      <w:r w:rsidR="009531C2" w:rsidRPr="00C86179">
        <w:rPr>
          <w:rFonts w:ascii="Wingdings" w:eastAsia="Wingdings" w:hAnsi="Wingdings" w:cs="Wingdings"/>
        </w:rPr>
        <w:t>ó</w:t>
      </w:r>
      <w:r w:rsidR="009531C2" w:rsidRPr="00C86179">
        <w:rPr>
          <w:rtl/>
        </w:rPr>
        <w:t xml:space="preserve"> </w:t>
      </w:r>
      <w:r w:rsidR="004E286A" w:rsidRPr="00C86179">
        <w:rPr>
          <w:rFonts w:hint="eastAsia"/>
          <w:rtl/>
        </w:rPr>
        <w:t>מ</w:t>
      </w:r>
      <w:r w:rsidR="009531C2" w:rsidRPr="00C86179">
        <w:rPr>
          <w:rFonts w:hint="eastAsia"/>
          <w:rtl/>
        </w:rPr>
        <w:t>ידע</w:t>
      </w:r>
      <w:r w:rsidR="009531C2">
        <w:rPr>
          <w:rFonts w:hint="cs"/>
          <w:rtl/>
        </w:rPr>
        <w:t xml:space="preserve">:  </w:t>
      </w:r>
      <w:r w:rsidR="00CE740E">
        <w:rPr>
          <w:rFonts w:hint="cs"/>
          <w:rtl/>
        </w:rPr>
        <w:t xml:space="preserve">לפי בדיקה בעזרת </w:t>
      </w:r>
      <w:r w:rsidR="00CE740E">
        <w:t>Host Checker</w:t>
      </w:r>
      <w:r w:rsidR="00CE740E">
        <w:rPr>
          <w:rFonts w:hint="cs"/>
          <w:rtl/>
        </w:rPr>
        <w:t xml:space="preserve"> </w:t>
      </w:r>
      <w:r w:rsidR="0016105C">
        <w:rPr>
          <w:rFonts w:hint="cs"/>
          <w:rtl/>
        </w:rPr>
        <w:t xml:space="preserve">ניתן לראות </w:t>
      </w:r>
      <w:r w:rsidR="00276019">
        <w:rPr>
          <w:rFonts w:hint="cs"/>
          <w:rtl/>
        </w:rPr>
        <w:t xml:space="preserve">שהאתר </w:t>
      </w:r>
      <w:r w:rsidR="00122B18">
        <w:rPr>
          <w:rFonts w:hint="cs"/>
          <w:rtl/>
        </w:rPr>
        <w:t>מתארח בשרתי של הקופה</w:t>
      </w:r>
      <w:r w:rsidR="002801AF">
        <w:rPr>
          <w:rtl/>
        </w:rPr>
        <w:br/>
      </w:r>
      <w:r w:rsidR="002801AF">
        <w:rPr>
          <w:rFonts w:hint="cs"/>
          <w:rtl/>
        </w:rPr>
        <w:t xml:space="preserve">תקשורת חיצונית </w:t>
      </w:r>
      <w:r w:rsidR="002801AF">
        <w:rPr>
          <w:rFonts w:ascii="Wingdings" w:eastAsia="Wingdings" w:hAnsi="Wingdings" w:cs="Wingdings"/>
        </w:rPr>
        <w:t>ó</w:t>
      </w:r>
      <w:r w:rsidR="002801AF">
        <w:rPr>
          <w:rFonts w:hint="cs"/>
          <w:rtl/>
        </w:rPr>
        <w:t xml:space="preserve"> סביבה:  </w:t>
      </w:r>
      <w:r w:rsidR="00A11E3A">
        <w:rPr>
          <w:rFonts w:hint="cs"/>
          <w:rtl/>
        </w:rPr>
        <w:t>האפליקציה מתעדכנת מחנות האפליקציות המתאימה לסוג המכשיר</w:t>
      </w:r>
    </w:p>
    <w:p w14:paraId="46850DB1" w14:textId="72B103E9" w:rsidR="00F25B5A" w:rsidRDefault="004E286A" w:rsidP="008C36E3">
      <w:pPr>
        <w:pStyle w:val="4"/>
        <w:numPr>
          <w:ilvl w:val="3"/>
          <w:numId w:val="74"/>
        </w:numPr>
      </w:pPr>
      <w:r>
        <w:rPr>
          <w:rFonts w:hint="cs"/>
          <w:rtl/>
        </w:rPr>
        <w:t xml:space="preserve">יעד </w:t>
      </w:r>
      <w:r w:rsidR="00EF5689">
        <w:rPr>
          <w:rFonts w:hint="cs"/>
          <w:rtl/>
        </w:rPr>
        <w:t xml:space="preserve">תקשורת </w:t>
      </w:r>
      <w:r w:rsidR="00EF5689">
        <w:rPr>
          <w:rFonts w:ascii="Wingdings" w:eastAsia="Wingdings" w:hAnsi="Wingdings" w:cs="Wingdings"/>
        </w:rPr>
        <w:sym w:font="Wingdings" w:char="F0F3"/>
      </w:r>
      <w:r w:rsidR="00EF5689">
        <w:rPr>
          <w:rFonts w:hint="cs"/>
          <w:rtl/>
        </w:rPr>
        <w:t xml:space="preserve"> </w:t>
      </w:r>
      <w:r>
        <w:rPr>
          <w:rFonts w:hint="cs"/>
          <w:rtl/>
        </w:rPr>
        <w:t>מ</w:t>
      </w:r>
      <w:r w:rsidR="00EF5689">
        <w:rPr>
          <w:rFonts w:hint="cs"/>
          <w:rtl/>
        </w:rPr>
        <w:t>ידע</w:t>
      </w:r>
      <w:r>
        <w:rPr>
          <w:rFonts w:hint="cs"/>
          <w:rtl/>
        </w:rPr>
        <w:t>:</w:t>
      </w:r>
      <w:r w:rsidR="00EF5689" w:rsidDel="006616ED">
        <w:rPr>
          <w:rFonts w:hint="cs"/>
          <w:rtl/>
        </w:rPr>
        <w:t xml:space="preserve"> </w:t>
      </w:r>
      <w:r w:rsidR="00562314">
        <w:rPr>
          <w:rFonts w:hint="cs"/>
          <w:rtl/>
        </w:rPr>
        <w:t xml:space="preserve">התקשורת </w:t>
      </w:r>
      <w:r w:rsidR="00EF5689">
        <w:rPr>
          <w:rFonts w:hint="cs"/>
          <w:rtl/>
        </w:rPr>
        <w:t>אל</w:t>
      </w:r>
      <w:r w:rsidR="00562314">
        <w:rPr>
          <w:rFonts w:hint="cs"/>
          <w:rtl/>
        </w:rPr>
        <w:t xml:space="preserve"> האתר ומתוך האפליקציה החוצה הנה מוצפנת ע"י פרוטוקול ה </w:t>
      </w:r>
      <w:r w:rsidR="00562314">
        <w:t>ssl/tls</w:t>
      </w:r>
    </w:p>
    <w:p w14:paraId="37D5B194" w14:textId="1908DB07" w:rsidR="003B01C9" w:rsidRPr="003B01C9" w:rsidRDefault="003B01C9" w:rsidP="00221FC2">
      <w:pPr>
        <w:pStyle w:val="Caption"/>
        <w:jc w:val="left"/>
        <w:rPr>
          <w:rtl/>
        </w:rPr>
      </w:pPr>
    </w:p>
    <w:p w14:paraId="76722296" w14:textId="2DB29E24" w:rsidR="003B01C9" w:rsidRDefault="004B377D">
      <w:pPr>
        <w:widowControl/>
        <w:adjustRightInd/>
        <w:spacing w:line="240" w:lineRule="auto"/>
        <w:textAlignment w:val="auto"/>
        <w:rPr>
          <w:color w:val="000000" w:themeColor="text1"/>
        </w:rPr>
      </w:pPr>
      <w:r>
        <w:rPr>
          <w:noProof/>
        </w:rPr>
        <mc:AlternateContent>
          <mc:Choice Requires="wps">
            <w:drawing>
              <wp:anchor distT="0" distB="0" distL="114300" distR="114300" simplePos="0" relativeHeight="251658250" behindDoc="0" locked="0" layoutInCell="1" allowOverlap="1" wp14:anchorId="0779227F" wp14:editId="7A78C08A">
                <wp:simplePos x="0" y="0"/>
                <wp:positionH relativeFrom="column">
                  <wp:posOffset>1475105</wp:posOffset>
                </wp:positionH>
                <wp:positionV relativeFrom="paragraph">
                  <wp:posOffset>4299585</wp:posOffset>
                </wp:positionV>
                <wp:extent cx="3465195" cy="635"/>
                <wp:effectExtent l="0" t="0" r="0" b="0"/>
                <wp:wrapTopAndBottom/>
                <wp:docPr id="79" name="Text Box 79"/>
                <wp:cNvGraphicFramePr/>
                <a:graphic xmlns:a="http://schemas.openxmlformats.org/drawingml/2006/main">
                  <a:graphicData uri="http://schemas.microsoft.com/office/word/2010/wordprocessingShape">
                    <wps:wsp>
                      <wps:cNvSpPr txBox="1"/>
                      <wps:spPr>
                        <a:xfrm>
                          <a:off x="0" y="0"/>
                          <a:ext cx="3465195" cy="635"/>
                        </a:xfrm>
                        <a:prstGeom prst="rect">
                          <a:avLst/>
                        </a:prstGeom>
                        <a:solidFill>
                          <a:prstClr val="white"/>
                        </a:solidFill>
                        <a:ln>
                          <a:noFill/>
                        </a:ln>
                      </wps:spPr>
                      <wps:txbx>
                        <w:txbxContent>
                          <w:p w14:paraId="35C3FFE0" w14:textId="260075F3" w:rsidR="004B377D" w:rsidRPr="006D54FE" w:rsidRDefault="004B377D" w:rsidP="00221FC2">
                            <w:pPr>
                              <w:pStyle w:val="Caption"/>
                              <w:rPr>
                                <w:noProof/>
                              </w:rPr>
                            </w:pPr>
                            <w:bookmarkStart w:id="124" w:name="_Toc85713972"/>
                            <w:r>
                              <w:rPr>
                                <w:rtl/>
                              </w:rPr>
                              <w:t xml:space="preserve">איור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C27A19">
                              <w:rPr>
                                <w:noProof/>
                                <w:rtl/>
                              </w:rPr>
                              <w:t>8</w:t>
                            </w:r>
                            <w:r>
                              <w:rPr>
                                <w:rtl/>
                              </w:rPr>
                              <w:fldChar w:fldCharType="end"/>
                            </w:r>
                            <w:r>
                              <w:rPr>
                                <w:noProof/>
                                <w:rtl/>
                              </w:rPr>
                              <w:t xml:space="preserve"> </w:t>
                            </w:r>
                            <w:r>
                              <w:rPr>
                                <w:rFonts w:hint="cs"/>
                                <w:noProof/>
                                <w:rtl/>
                              </w:rPr>
                              <w:t>הצפנת תוכן מידע</w:t>
                            </w:r>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79227F" id="Text Box 79" o:spid="_x0000_s1028" type="#_x0000_t202" style="position:absolute;left:0;text-align:left;margin-left:116.15pt;margin-top:338.55pt;width:272.85pt;height:.05pt;z-index:25165825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" stroked="f">
                <v:textbox style="mso-fit-shape-to-text:t" inset="0,0,0,0">
                  <w:txbxContent>
                    <w:p w14:paraId="35C3FFE0" w14:textId="260075F3" w:rsidR="004B377D" w:rsidRPr="006D54FE" w:rsidRDefault="004B377D" w:rsidP="00221FC2">
                      <w:pPr>
                        <w:pStyle w:val="Caption"/>
                        <w:rPr>
                          <w:noProof/>
                        </w:rPr>
                      </w:pPr>
                      <w:bookmarkStart w:id="125" w:name="_Toc85713972"/>
                      <w:r>
                        <w:rPr>
                          <w:rtl/>
                        </w:rPr>
                        <w:t xml:space="preserve">איור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C27A19">
                        <w:rPr>
                          <w:noProof/>
                          <w:rtl/>
                        </w:rPr>
                        <w:t>8</w:t>
                      </w:r>
                      <w:r>
                        <w:rPr>
                          <w:rtl/>
                        </w:rPr>
                        <w:fldChar w:fldCharType="end"/>
                      </w:r>
                      <w:r>
                        <w:rPr>
                          <w:noProof/>
                          <w:rtl/>
                        </w:rPr>
                        <w:t xml:space="preserve"> </w:t>
                      </w:r>
                      <w:r>
                        <w:rPr>
                          <w:rFonts w:hint="cs"/>
                          <w:noProof/>
                          <w:rtl/>
                        </w:rPr>
                        <w:t>הצפנת תוכן מידע</w:t>
                      </w:r>
                      <w:bookmarkEnd w:id="125"/>
                    </w:p>
                  </w:txbxContent>
                </v:textbox>
                <w10:wrap type="topAndBottom"/>
              </v:shape>
            </w:pict>
          </mc:Fallback>
        </mc:AlternateContent>
      </w:r>
      <w:r w:rsidR="008F4B95">
        <w:rPr>
          <w:noProof/>
        </w:rPr>
        <w:drawing>
          <wp:anchor distT="0" distB="0" distL="114300" distR="114300" simplePos="0" relativeHeight="251658249" behindDoc="0" locked="0" layoutInCell="1" allowOverlap="1" wp14:anchorId="156E6160" wp14:editId="057F6340">
            <wp:simplePos x="0" y="0"/>
            <wp:positionH relativeFrom="page">
              <wp:align>center</wp:align>
            </wp:positionH>
            <wp:positionV relativeFrom="paragraph">
              <wp:posOffset>331</wp:posOffset>
            </wp:positionV>
            <wp:extent cx="3465576" cy="4242816"/>
            <wp:effectExtent l="0" t="0" r="1905" b="5715"/>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3465576" cy="4242816"/>
                    </a:xfrm>
                    <a:prstGeom prst="rect">
                      <a:avLst/>
                    </a:prstGeom>
                  </pic:spPr>
                </pic:pic>
              </a:graphicData>
            </a:graphic>
            <wp14:sizeRelH relativeFrom="margin">
              <wp14:pctWidth>0</wp14:pctWidth>
            </wp14:sizeRelH>
            <wp14:sizeRelV relativeFrom="margin">
              <wp14:pctHeight>0</wp14:pctHeight>
            </wp14:sizeRelV>
          </wp:anchor>
        </w:drawing>
      </w:r>
      <w:r w:rsidR="008F4B95" w:rsidRPr="00F7239C" w:rsidDel="00091645">
        <w:rPr>
          <w:rFonts w:hint="cs"/>
          <w:b/>
          <w:bCs/>
          <w:rtl/>
        </w:rPr>
        <w:t xml:space="preserve"> </w:t>
      </w:r>
    </w:p>
    <w:p w14:paraId="5C94974D" w14:textId="4B7D3F30" w:rsidR="008F4B95" w:rsidRDefault="008F4B95">
      <w:pPr>
        <w:widowControl/>
        <w:adjustRightInd/>
        <w:spacing w:line="240" w:lineRule="auto"/>
        <w:textAlignment w:val="auto"/>
        <w:rPr>
          <w:color w:val="000000" w:themeColor="text1"/>
        </w:rPr>
      </w:pPr>
    </w:p>
    <w:p w14:paraId="1EEDE297" w14:textId="277E9788" w:rsidR="008F4B95" w:rsidRDefault="00E81A51" w:rsidP="008C36E3">
      <w:pPr>
        <w:pStyle w:val="4"/>
        <w:numPr>
          <w:ilvl w:val="3"/>
          <w:numId w:val="74"/>
        </w:numPr>
      </w:pPr>
      <w:r>
        <w:rPr>
          <w:rFonts w:hint="cs"/>
          <w:rtl/>
        </w:rPr>
        <w:t xml:space="preserve">יעד תקשורת </w:t>
      </w:r>
      <w:r>
        <w:rPr>
          <w:rFonts w:ascii="Wingdings" w:eastAsia="Wingdings" w:hAnsi="Wingdings" w:cs="Wingdings"/>
        </w:rPr>
        <w:sym w:font="Wingdings" w:char="F0F3"/>
      </w:r>
      <w:r>
        <w:rPr>
          <w:rFonts w:hint="cs"/>
          <w:rtl/>
        </w:rPr>
        <w:t xml:space="preserve"> מידע: </w:t>
      </w:r>
      <w:r w:rsidR="00AD12C0">
        <w:rPr>
          <w:rFonts w:hint="cs"/>
          <w:rtl/>
        </w:rPr>
        <w:t xml:space="preserve">ההזדהות הנה ע"י שימוש ב </w:t>
      </w:r>
      <w:r w:rsidR="00AD12C0">
        <w:t>2FA</w:t>
      </w:r>
      <w:r w:rsidR="00AD12C0">
        <w:rPr>
          <w:rFonts w:hint="cs"/>
          <w:rtl/>
        </w:rPr>
        <w:t xml:space="preserve"> (</w:t>
      </w:r>
      <w:r w:rsidR="00AD12C0">
        <w:t>two factor authentication</w:t>
      </w:r>
      <w:r w:rsidR="00AD12C0">
        <w:rPr>
          <w:rFonts w:hint="cs"/>
          <w:rtl/>
        </w:rPr>
        <w:t xml:space="preserve">) כמו גם ע"י </w:t>
      </w:r>
      <w:r w:rsidR="004F3B7F">
        <w:rPr>
          <w:rFonts w:hint="cs"/>
          <w:rtl/>
        </w:rPr>
        <w:t xml:space="preserve">סיסמא ושם משתמש ובמקרים </w:t>
      </w:r>
      <w:r w:rsidR="004F697A">
        <w:rPr>
          <w:rFonts w:hint="cs"/>
          <w:rtl/>
        </w:rPr>
        <w:t>מסוימים</w:t>
      </w:r>
      <w:r w:rsidR="004F3B7F">
        <w:rPr>
          <w:rFonts w:hint="cs"/>
          <w:rtl/>
        </w:rPr>
        <w:t xml:space="preserve"> זיהוי ביומטרי (באפליקציה ובמכשירים תומכים)</w:t>
      </w:r>
    </w:p>
    <w:p w14:paraId="24F475D3" w14:textId="650DC5F1" w:rsidR="00FE3D91" w:rsidRDefault="0079256B" w:rsidP="008C36E3">
      <w:pPr>
        <w:pStyle w:val="4"/>
        <w:numPr>
          <w:ilvl w:val="3"/>
          <w:numId w:val="74"/>
        </w:numPr>
      </w:pPr>
      <w:r>
        <w:rPr>
          <w:rFonts w:hint="cs"/>
          <w:rtl/>
        </w:rPr>
        <w:t xml:space="preserve">האתר/אפליקציה מזוהים מול המשתמש ע"י הסרטיפיקט אותו קיבלו מ  </w:t>
      </w:r>
      <w:r>
        <w:t>certificate Authority</w:t>
      </w:r>
      <w:r>
        <w:rPr>
          <w:rFonts w:hint="cs"/>
          <w:rtl/>
        </w:rPr>
        <w:t xml:space="preserve"> ולעומתם המשתמש מזדהה ב</w:t>
      </w:r>
      <w:r w:rsidR="001D4A27">
        <w:rPr>
          <w:rFonts w:hint="cs"/>
          <w:rtl/>
        </w:rPr>
        <w:t>שם</w:t>
      </w:r>
      <w:r w:rsidR="006F27B9">
        <w:rPr>
          <w:rFonts w:hint="cs"/>
          <w:rtl/>
        </w:rPr>
        <w:t xml:space="preserve"> </w:t>
      </w:r>
      <w:r w:rsidR="001D4A27">
        <w:rPr>
          <w:rFonts w:hint="cs"/>
          <w:rtl/>
        </w:rPr>
        <w:t>משתמש/</w:t>
      </w:r>
      <w:r>
        <w:rPr>
          <w:rFonts w:hint="cs"/>
          <w:rtl/>
        </w:rPr>
        <w:t>סיסמא</w:t>
      </w:r>
    </w:p>
    <w:p w14:paraId="797C5AB1" w14:textId="012E3757" w:rsidR="002A75FE" w:rsidRDefault="006F27B9" w:rsidP="008C36E3">
      <w:pPr>
        <w:pStyle w:val="4"/>
        <w:numPr>
          <w:ilvl w:val="3"/>
          <w:numId w:val="74"/>
        </w:numPr>
      </w:pPr>
      <w:r>
        <w:rPr>
          <w:rFonts w:hint="cs"/>
          <w:rtl/>
        </w:rPr>
        <w:t xml:space="preserve">יעד תקשורת </w:t>
      </w:r>
      <w:r>
        <w:rPr>
          <w:rFonts w:ascii="Wingdings" w:eastAsia="Wingdings" w:hAnsi="Wingdings" w:cs="Wingdings"/>
        </w:rPr>
        <w:sym w:font="Wingdings" w:char="F0F3"/>
      </w:r>
      <w:r>
        <w:rPr>
          <w:rFonts w:hint="cs"/>
          <w:rtl/>
        </w:rPr>
        <w:t xml:space="preserve"> מידע: </w:t>
      </w:r>
      <w:r w:rsidR="002A75FE">
        <w:rPr>
          <w:rFonts w:hint="cs"/>
          <w:rtl/>
        </w:rPr>
        <w:t xml:space="preserve">כתובת היעד הנה מוגדרת קשיח והנה </w:t>
      </w:r>
      <w:r w:rsidR="002A75FE">
        <w:t>e-services</w:t>
      </w:r>
      <w:r w:rsidR="0041281F">
        <w:t>.</w:t>
      </w:r>
      <w:r w:rsidR="002A75FE">
        <w:t>clalit.org.il</w:t>
      </w:r>
      <w:r w:rsidR="002A75FE">
        <w:rPr>
          <w:rFonts w:hint="cs"/>
          <w:rtl/>
        </w:rPr>
        <w:t xml:space="preserve"> </w:t>
      </w:r>
    </w:p>
    <w:p w14:paraId="08368455" w14:textId="77777777" w:rsidR="0016385D" w:rsidRDefault="0016385D">
      <w:pPr>
        <w:widowControl/>
        <w:bidi w:val="0"/>
        <w:adjustRightInd/>
        <w:spacing w:line="240" w:lineRule="auto"/>
        <w:textAlignment w:val="auto"/>
        <w:rPr>
          <w:rtl/>
        </w:rPr>
      </w:pPr>
      <w:r>
        <w:rPr>
          <w:rtl/>
        </w:rPr>
        <w:br w:type="page"/>
      </w:r>
    </w:p>
    <w:p w14:paraId="0E8CCB23" w14:textId="7A396DCE" w:rsidR="0041281F" w:rsidRDefault="0041281F" w:rsidP="008C36E3">
      <w:pPr>
        <w:pStyle w:val="3"/>
        <w:numPr>
          <w:ilvl w:val="2"/>
          <w:numId w:val="74"/>
        </w:numPr>
      </w:pPr>
      <w:r>
        <w:rPr>
          <w:rFonts w:hint="cs"/>
          <w:rtl/>
        </w:rPr>
        <w:t>מידע וידע</w:t>
      </w:r>
    </w:p>
    <w:p w14:paraId="6DB35FB8" w14:textId="60E21712" w:rsidR="004F33D7" w:rsidRDefault="004608CF" w:rsidP="008C36E3">
      <w:pPr>
        <w:pStyle w:val="4"/>
        <w:numPr>
          <w:ilvl w:val="3"/>
          <w:numId w:val="74"/>
        </w:numPr>
      </w:pPr>
      <w:r>
        <w:rPr>
          <w:rFonts w:hint="cs"/>
          <w:rtl/>
        </w:rPr>
        <w:t xml:space="preserve">מידע </w:t>
      </w:r>
      <w:r>
        <w:rPr>
          <w:rFonts w:ascii="Wingdings" w:eastAsia="Wingdings" w:hAnsi="Wingdings" w:cs="Wingdings"/>
        </w:rPr>
        <w:sym w:font="Wingdings" w:char="F0F3"/>
      </w:r>
      <w:r>
        <w:rPr>
          <w:rFonts w:hint="cs"/>
          <w:rtl/>
        </w:rPr>
        <w:t xml:space="preserve"> יעד תקשורת</w:t>
      </w:r>
      <w:r w:rsidR="007628C3">
        <w:rPr>
          <w:rFonts w:hint="cs"/>
          <w:rtl/>
        </w:rPr>
        <w:t xml:space="preserve">: </w:t>
      </w:r>
      <w:r w:rsidR="00D4133D">
        <w:rPr>
          <w:rFonts w:hint="cs"/>
          <w:rtl/>
        </w:rPr>
        <w:t>קיים צימוד בין המידע</w:t>
      </w:r>
      <w:r w:rsidR="00BA2BD3">
        <w:rPr>
          <w:rFonts w:hint="cs"/>
          <w:rtl/>
        </w:rPr>
        <w:t xml:space="preserve"> </w:t>
      </w:r>
      <w:r w:rsidR="004141BF">
        <w:rPr>
          <w:rFonts w:hint="cs"/>
          <w:rtl/>
        </w:rPr>
        <w:t>ל</w:t>
      </w:r>
      <w:r w:rsidR="00BA2BD3">
        <w:rPr>
          <w:rFonts w:hint="cs"/>
          <w:rtl/>
        </w:rPr>
        <w:t>מטופל</w:t>
      </w:r>
      <w:r>
        <w:rPr>
          <w:rtl/>
        </w:rPr>
        <w:br/>
      </w:r>
      <w:r>
        <w:rPr>
          <w:rFonts w:hint="cs"/>
          <w:rtl/>
        </w:rPr>
        <w:t xml:space="preserve">מידע </w:t>
      </w:r>
      <w:r>
        <w:rPr>
          <w:rFonts w:ascii="Wingdings" w:eastAsia="Wingdings" w:hAnsi="Wingdings" w:cs="Wingdings"/>
        </w:rPr>
        <w:sym w:font="Wingdings" w:char="F0F3"/>
      </w:r>
      <w:r>
        <w:rPr>
          <w:rFonts w:hint="cs"/>
          <w:rtl/>
        </w:rPr>
        <w:t xml:space="preserve"> גורם רפואי</w:t>
      </w:r>
      <w:r w:rsidR="007628C3">
        <w:rPr>
          <w:rFonts w:hint="cs"/>
          <w:rtl/>
        </w:rPr>
        <w:t>:</w:t>
      </w:r>
      <w:r w:rsidR="004141BF">
        <w:rPr>
          <w:rFonts w:hint="cs"/>
          <w:rtl/>
        </w:rPr>
        <w:t xml:space="preserve"> </w:t>
      </w:r>
      <w:r w:rsidR="00CE57D6">
        <w:rPr>
          <w:rFonts w:hint="cs"/>
          <w:rtl/>
        </w:rPr>
        <w:t xml:space="preserve">קיים צימוד בין המידע </w:t>
      </w:r>
      <w:r w:rsidR="00EE7F05">
        <w:rPr>
          <w:rFonts w:hint="cs"/>
          <w:rtl/>
        </w:rPr>
        <w:t>למטופל עבור תקשורת שהולכת לגורם רפואי.</w:t>
      </w:r>
    </w:p>
    <w:p w14:paraId="17202ACE" w14:textId="4558D987" w:rsidR="00403C72" w:rsidRDefault="00672480" w:rsidP="008C36E3">
      <w:pPr>
        <w:pStyle w:val="4"/>
        <w:numPr>
          <w:ilvl w:val="3"/>
          <w:numId w:val="74"/>
        </w:numPr>
      </w:pPr>
      <w:r>
        <w:rPr>
          <w:rFonts w:hint="cs"/>
          <w:rtl/>
        </w:rPr>
        <w:t xml:space="preserve"> </w:t>
      </w:r>
      <w:r w:rsidR="00137A47">
        <w:rPr>
          <w:rFonts w:hint="cs"/>
          <w:rtl/>
        </w:rPr>
        <w:t xml:space="preserve">מידע </w:t>
      </w:r>
      <w:r w:rsidR="00137A47">
        <w:rPr>
          <w:rFonts w:ascii="Wingdings" w:eastAsia="Wingdings" w:hAnsi="Wingdings" w:cs="Wingdings"/>
        </w:rPr>
        <w:sym w:font="Wingdings" w:char="F0F3"/>
      </w:r>
      <w:r w:rsidR="00137A47">
        <w:rPr>
          <w:rFonts w:hint="cs"/>
          <w:rtl/>
        </w:rPr>
        <w:t xml:space="preserve"> יעד תקשורת: קיימת שמירה דיגיטלית של הצימוד מעצם הגדרת פרוטוקול התקשורת בין המכשיר לשרת (הצימוד בד"כ </w:t>
      </w:r>
      <w:r w:rsidR="00AE0823">
        <w:rPr>
          <w:rFonts w:hint="cs"/>
          <w:rtl/>
        </w:rPr>
        <w:t>מוגבל בזמן</w:t>
      </w:r>
      <w:r w:rsidR="00076F6B">
        <w:rPr>
          <w:rFonts w:hint="cs"/>
          <w:rtl/>
        </w:rPr>
        <w:t xml:space="preserve"> ותקף ארוע התחברות יחיד</w:t>
      </w:r>
      <w:r w:rsidR="00137A47">
        <w:rPr>
          <w:rFonts w:hint="cs"/>
          <w:rtl/>
        </w:rPr>
        <w:t>)</w:t>
      </w:r>
      <w:r w:rsidR="00137A47">
        <w:rPr>
          <w:rtl/>
        </w:rPr>
        <w:t xml:space="preserve"> </w:t>
      </w:r>
      <w:r w:rsidR="003B6938">
        <w:rPr>
          <w:rFonts w:hint="cs"/>
          <w:rtl/>
        </w:rPr>
        <w:t xml:space="preserve">ונשמר לזמן מוגבל </w:t>
      </w:r>
      <w:r w:rsidR="00445E58">
        <w:rPr>
          <w:rFonts w:hint="cs"/>
          <w:rtl/>
        </w:rPr>
        <w:t xml:space="preserve">(בד"כ זמן ה </w:t>
      </w:r>
      <w:r w:rsidR="00445E58">
        <w:t>session</w:t>
      </w:r>
      <w:r w:rsidR="00445E58">
        <w:rPr>
          <w:rFonts w:hint="cs"/>
          <w:rtl/>
        </w:rPr>
        <w:t xml:space="preserve">) </w:t>
      </w:r>
      <w:r w:rsidR="003B6938">
        <w:rPr>
          <w:rFonts w:hint="cs"/>
          <w:rtl/>
        </w:rPr>
        <w:t>במכשיר</w:t>
      </w:r>
      <w:r w:rsidR="00137A47">
        <w:rPr>
          <w:rtl/>
        </w:rPr>
        <w:br/>
      </w:r>
      <w:r w:rsidR="00137A47">
        <w:rPr>
          <w:rFonts w:hint="cs"/>
          <w:rtl/>
        </w:rPr>
        <w:t xml:space="preserve">מידע </w:t>
      </w:r>
      <w:r w:rsidR="00137A47">
        <w:rPr>
          <w:rFonts w:ascii="Wingdings" w:eastAsia="Wingdings" w:hAnsi="Wingdings" w:cs="Wingdings"/>
        </w:rPr>
        <w:sym w:font="Wingdings" w:char="F0F3"/>
      </w:r>
      <w:r w:rsidR="00137A47">
        <w:rPr>
          <w:rFonts w:hint="cs"/>
          <w:rtl/>
        </w:rPr>
        <w:t xml:space="preserve"> גורם רפואי: </w:t>
      </w:r>
      <w:r w:rsidR="00894312">
        <w:rPr>
          <w:rFonts w:hint="cs"/>
          <w:rtl/>
        </w:rPr>
        <w:t>המידע נשמר ב</w:t>
      </w:r>
      <w:r w:rsidR="00076F6B">
        <w:rPr>
          <w:rFonts w:hint="cs"/>
          <w:rtl/>
        </w:rPr>
        <w:t xml:space="preserve">תיק הרפואי לעד </w:t>
      </w:r>
      <w:r w:rsidR="00894312">
        <w:rPr>
          <w:rFonts w:hint="cs"/>
          <w:rtl/>
        </w:rPr>
        <w:t>ו</w:t>
      </w:r>
      <w:r w:rsidR="00B06D25">
        <w:rPr>
          <w:rFonts w:hint="cs"/>
          <w:rtl/>
        </w:rPr>
        <w:t>מצומד</w:t>
      </w:r>
      <w:r w:rsidR="00076F6B">
        <w:rPr>
          <w:rFonts w:hint="cs"/>
          <w:rtl/>
        </w:rPr>
        <w:t xml:space="preserve"> למטופל</w:t>
      </w:r>
      <w:r w:rsidR="00137A47">
        <w:rPr>
          <w:rFonts w:hint="cs"/>
          <w:rtl/>
        </w:rPr>
        <w:t>.</w:t>
      </w:r>
    </w:p>
    <w:p w14:paraId="0B00A75A" w14:textId="2DD5B7E2" w:rsidR="008E7BDE" w:rsidRDefault="008E7BDE" w:rsidP="008C36E3">
      <w:pPr>
        <w:pStyle w:val="4"/>
        <w:numPr>
          <w:ilvl w:val="3"/>
          <w:numId w:val="74"/>
        </w:numPr>
      </w:pPr>
      <w:r>
        <w:rPr>
          <w:rFonts w:hint="cs"/>
          <w:rtl/>
        </w:rPr>
        <w:t xml:space="preserve">מידע </w:t>
      </w:r>
      <w:r>
        <w:rPr>
          <w:rFonts w:ascii="Wingdings" w:eastAsia="Wingdings" w:hAnsi="Wingdings" w:cs="Wingdings"/>
        </w:rPr>
        <w:sym w:font="Wingdings" w:char="F0F3"/>
      </w:r>
      <w:r>
        <w:rPr>
          <w:rFonts w:hint="cs"/>
          <w:rtl/>
        </w:rPr>
        <w:t xml:space="preserve"> תקשורת מקומית</w:t>
      </w:r>
      <w:r w:rsidR="00543F81">
        <w:rPr>
          <w:rFonts w:hint="cs"/>
          <w:rtl/>
        </w:rPr>
        <w:t xml:space="preserve"> ושמירת הנתונים: הצימוד נעשה בתחילת יצירת תקשורת </w:t>
      </w:r>
      <w:r w:rsidR="009F5817">
        <w:rPr>
          <w:rtl/>
        </w:rPr>
        <w:br/>
      </w:r>
      <w:r w:rsidR="009F5817">
        <w:rPr>
          <w:rFonts w:hint="cs"/>
          <w:rtl/>
        </w:rPr>
        <w:t xml:space="preserve">מידע </w:t>
      </w:r>
      <w:r w:rsidR="009F5817">
        <w:rPr>
          <w:rFonts w:ascii="Wingdings" w:eastAsia="Wingdings" w:hAnsi="Wingdings" w:cs="Wingdings"/>
        </w:rPr>
        <w:sym w:font="Wingdings" w:char="F0F3"/>
      </w:r>
      <w:r w:rsidR="009F5817">
        <w:rPr>
          <w:rFonts w:hint="cs"/>
          <w:rtl/>
        </w:rPr>
        <w:t xml:space="preserve"> מתפעל מקומי: הצימוד נעשה בתחילת תקשורת ע"י המתפעל.</w:t>
      </w:r>
    </w:p>
    <w:p w14:paraId="2FF2ACFA" w14:textId="648708D4" w:rsidR="00445E58" w:rsidRDefault="001364E4" w:rsidP="008C36E3">
      <w:pPr>
        <w:pStyle w:val="4"/>
        <w:numPr>
          <w:ilvl w:val="3"/>
          <w:numId w:val="74"/>
        </w:numPr>
      </w:pPr>
      <w:r>
        <w:rPr>
          <w:rFonts w:hint="cs"/>
          <w:rtl/>
        </w:rPr>
        <w:t xml:space="preserve">מידע </w:t>
      </w:r>
      <w:r>
        <w:rPr>
          <w:rFonts w:ascii="Wingdings" w:eastAsia="Wingdings" w:hAnsi="Wingdings" w:cs="Wingdings"/>
        </w:rPr>
        <w:sym w:font="Wingdings" w:char="F0F3"/>
      </w:r>
      <w:r>
        <w:rPr>
          <w:rFonts w:hint="cs"/>
          <w:rtl/>
        </w:rPr>
        <w:t xml:space="preserve"> יעד תקשורת: </w:t>
      </w:r>
      <w:r w:rsidR="00E86471">
        <w:rPr>
          <w:rFonts w:hint="cs"/>
          <w:rtl/>
        </w:rPr>
        <w:t>הצימוד אינו נשמר במנוחה אך כן נשמר בתנועה והנו מוצפן</w:t>
      </w:r>
    </w:p>
    <w:p w14:paraId="19F7F9C5" w14:textId="1ADEE941" w:rsidR="003A2CAE" w:rsidRDefault="000D6F87" w:rsidP="008C36E3">
      <w:pPr>
        <w:pStyle w:val="4"/>
        <w:numPr>
          <w:ilvl w:val="3"/>
          <w:numId w:val="74"/>
        </w:numPr>
      </w:pPr>
      <w:r>
        <w:rPr>
          <w:rFonts w:hint="cs"/>
          <w:rtl/>
        </w:rPr>
        <w:t xml:space="preserve">עיבוד </w:t>
      </w:r>
      <w:r>
        <w:rPr>
          <w:rFonts w:ascii="Wingdings" w:eastAsia="Wingdings" w:hAnsi="Wingdings" w:cs="Wingdings"/>
        </w:rPr>
        <w:sym w:font="Wingdings" w:char="F0F3"/>
      </w:r>
      <w:r>
        <w:rPr>
          <w:rFonts w:hint="cs"/>
          <w:rtl/>
        </w:rPr>
        <w:t xml:space="preserve"> גורם רפואי/יעד תקשורת: </w:t>
      </w:r>
      <w:r w:rsidR="00961218">
        <w:rPr>
          <w:rFonts w:hint="cs"/>
          <w:rtl/>
        </w:rPr>
        <w:t>עיבוד כלל המידע מבוצע בשרתי הקופה (תוצאות בדיקות, אישורים, זימון טורים וכו')</w:t>
      </w:r>
      <w:r w:rsidR="00200589">
        <w:rPr>
          <w:rFonts w:hint="cs"/>
          <w:rtl/>
        </w:rPr>
        <w:t xml:space="preserve"> המידע והעיבוד הנו פרטני.</w:t>
      </w:r>
    </w:p>
    <w:p w14:paraId="1D28E1C5" w14:textId="4D8B06E0" w:rsidR="002F7DFE" w:rsidRDefault="00CD267A" w:rsidP="008C36E3">
      <w:pPr>
        <w:pStyle w:val="4"/>
        <w:numPr>
          <w:ilvl w:val="3"/>
          <w:numId w:val="74"/>
        </w:numPr>
      </w:pPr>
      <w:r>
        <w:rPr>
          <w:rFonts w:hint="cs"/>
          <w:rtl/>
        </w:rPr>
        <w:t xml:space="preserve">ידע </w:t>
      </w:r>
      <w:r w:rsidR="000F5651">
        <w:rPr>
          <w:rFonts w:ascii="Wingdings" w:eastAsia="Wingdings" w:hAnsi="Wingdings" w:cs="Wingdings"/>
        </w:rPr>
        <w:sym w:font="Wingdings" w:char="F0F3"/>
      </w:r>
      <w:r w:rsidR="000F5651">
        <w:rPr>
          <w:rFonts w:hint="cs"/>
          <w:rtl/>
        </w:rPr>
        <w:t xml:space="preserve"> </w:t>
      </w:r>
      <w:r w:rsidR="008B41D4">
        <w:rPr>
          <w:rFonts w:hint="cs"/>
          <w:rtl/>
        </w:rPr>
        <w:t>מתפעל מקומי/</w:t>
      </w:r>
      <w:r w:rsidR="00AD4CA1">
        <w:rPr>
          <w:rFonts w:hint="cs"/>
          <w:rtl/>
        </w:rPr>
        <w:t>תקשורת מקומית ושמירת נתונים</w:t>
      </w:r>
      <w:r>
        <w:rPr>
          <w:rFonts w:hint="cs"/>
          <w:rtl/>
        </w:rPr>
        <w:t>:</w:t>
      </w:r>
      <w:r w:rsidR="000F5651">
        <w:rPr>
          <w:rFonts w:hint="cs"/>
          <w:rtl/>
        </w:rPr>
        <w:t xml:space="preserve"> </w:t>
      </w:r>
      <w:r w:rsidR="00A8571E">
        <w:rPr>
          <w:rFonts w:hint="cs"/>
          <w:rtl/>
        </w:rPr>
        <w:t>ה</w:t>
      </w:r>
      <w:r w:rsidR="00E93D72">
        <w:rPr>
          <w:rFonts w:hint="cs"/>
          <w:rtl/>
        </w:rPr>
        <w:t>תובנות מועברות לאפליקציה ישירות כדוג' תוצאות בדיקה וסיכומי טיפול</w:t>
      </w:r>
      <w:r w:rsidR="006477F2">
        <w:rPr>
          <w:rFonts w:hint="cs"/>
          <w:rtl/>
        </w:rPr>
        <w:t xml:space="preserve"> התוצאות מאובטחות ע"י מדיניות המכשיר</w:t>
      </w:r>
      <w:r w:rsidR="00E93D72">
        <w:rPr>
          <w:rFonts w:hint="cs"/>
          <w:rtl/>
        </w:rPr>
        <w:t>.</w:t>
      </w:r>
      <w:r w:rsidR="00C10455">
        <w:rPr>
          <w:rFonts w:hint="cs"/>
          <w:rtl/>
        </w:rPr>
        <w:t xml:space="preserve"> </w:t>
      </w:r>
      <w:r w:rsidR="00C10455" w:rsidRPr="002741C1">
        <w:rPr>
          <w:rFonts w:hint="cs"/>
          <w:color w:val="0070C0"/>
          <w:rtl/>
        </w:rPr>
        <w:t>קיים סיכון של חשיפת מידע רפואי של המטופל במידה שהמכשיר אינו מוגן</w:t>
      </w:r>
      <w:r w:rsidR="00C10455">
        <w:rPr>
          <w:rFonts w:hint="cs"/>
          <w:rtl/>
        </w:rPr>
        <w:t>.</w:t>
      </w:r>
      <w:r w:rsidR="00C10455">
        <w:rPr>
          <w:rtl/>
        </w:rPr>
        <w:br/>
      </w:r>
    </w:p>
    <w:p w14:paraId="53DF0C9B" w14:textId="77777777" w:rsidR="00CD267A" w:rsidRDefault="00CD267A" w:rsidP="00221FC2">
      <w:pPr>
        <w:pStyle w:val="3"/>
        <w:numPr>
          <w:ilvl w:val="0"/>
          <w:numId w:val="0"/>
        </w:numPr>
        <w:ind w:left="720"/>
      </w:pPr>
    </w:p>
    <w:p w14:paraId="1340135D" w14:textId="41F2E881" w:rsidR="00022A9C" w:rsidRDefault="00BA2EE3" w:rsidP="008C36E3">
      <w:pPr>
        <w:pStyle w:val="3"/>
        <w:numPr>
          <w:ilvl w:val="2"/>
          <w:numId w:val="74"/>
        </w:numPr>
      </w:pPr>
      <w:r>
        <w:rPr>
          <w:rFonts w:hint="cs"/>
          <w:rtl/>
        </w:rPr>
        <w:t>שרשרת רפואית</w:t>
      </w:r>
    </w:p>
    <w:p w14:paraId="1ECE762E" w14:textId="49DD94ED" w:rsidR="00BA2EE3" w:rsidRDefault="003D06DA" w:rsidP="008C36E3">
      <w:pPr>
        <w:pStyle w:val="4"/>
        <w:numPr>
          <w:ilvl w:val="3"/>
          <w:numId w:val="74"/>
        </w:numPr>
      </w:pPr>
      <w:r>
        <w:rPr>
          <w:rFonts w:hint="cs"/>
          <w:rtl/>
        </w:rPr>
        <w:t xml:space="preserve">גורם רפואי </w:t>
      </w:r>
      <w:r>
        <w:rPr>
          <w:rFonts w:ascii="Wingdings" w:eastAsia="Wingdings" w:hAnsi="Wingdings" w:cs="Wingdings"/>
        </w:rPr>
        <w:sym w:font="Wingdings" w:char="F0F3"/>
      </w:r>
      <w:r>
        <w:rPr>
          <w:rFonts w:hint="cs"/>
          <w:rtl/>
        </w:rPr>
        <w:t xml:space="preserve"> </w:t>
      </w:r>
      <w:r w:rsidR="00F3715E">
        <w:rPr>
          <w:rFonts w:hint="cs"/>
          <w:rtl/>
        </w:rPr>
        <w:t xml:space="preserve">סביבה: </w:t>
      </w:r>
      <w:r w:rsidR="00BA2EE3">
        <w:rPr>
          <w:rFonts w:hint="cs"/>
          <w:rtl/>
        </w:rPr>
        <w:t>ההתקנה של האפליקציה ו/או אתר האינטרנט הנו באחריות המטופל/משתמש קצה</w:t>
      </w:r>
    </w:p>
    <w:p w14:paraId="47F304D3" w14:textId="73A8AA59" w:rsidR="00B8100B" w:rsidRDefault="00F94A04" w:rsidP="008C36E3">
      <w:pPr>
        <w:pStyle w:val="4"/>
        <w:numPr>
          <w:ilvl w:val="3"/>
          <w:numId w:val="74"/>
        </w:numPr>
      </w:pPr>
      <w:r>
        <w:rPr>
          <w:rFonts w:hint="cs"/>
          <w:rtl/>
        </w:rPr>
        <w:t xml:space="preserve">גורם רפואי </w:t>
      </w:r>
      <w:r>
        <w:rPr>
          <w:rFonts w:ascii="Wingdings" w:eastAsia="Wingdings" w:hAnsi="Wingdings" w:cs="Wingdings"/>
        </w:rPr>
        <w:sym w:font="Wingdings" w:char="F0F3"/>
      </w:r>
      <w:r>
        <w:rPr>
          <w:rFonts w:hint="cs"/>
          <w:rtl/>
        </w:rPr>
        <w:t xml:space="preserve"> סביבה: </w:t>
      </w:r>
      <w:r w:rsidR="004D77B3">
        <w:rPr>
          <w:rFonts w:hint="cs"/>
          <w:rtl/>
        </w:rPr>
        <w:t xml:space="preserve">האפליקציה </w:t>
      </w:r>
      <w:r w:rsidR="003628D0">
        <w:rPr>
          <w:rFonts w:hint="cs"/>
          <w:rtl/>
        </w:rPr>
        <w:t xml:space="preserve">הנה צינור תקשורת בלבד בין המטופל לרופא ועל כן, </w:t>
      </w:r>
      <w:r w:rsidR="00B8100B">
        <w:rPr>
          <w:rFonts w:hint="cs"/>
          <w:rtl/>
        </w:rPr>
        <w:t xml:space="preserve">אין השפעה של מידע המכשיר </w:t>
      </w:r>
      <w:r w:rsidR="00656719">
        <w:rPr>
          <w:rFonts w:hint="cs"/>
          <w:rtl/>
        </w:rPr>
        <w:t>על ההליך הרפואי</w:t>
      </w:r>
    </w:p>
    <w:p w14:paraId="0D8926D9" w14:textId="3C126ABA" w:rsidR="00656719" w:rsidRDefault="00B51C31" w:rsidP="008C36E3">
      <w:pPr>
        <w:pStyle w:val="4"/>
        <w:numPr>
          <w:ilvl w:val="3"/>
          <w:numId w:val="74"/>
        </w:numPr>
      </w:pPr>
      <w:r>
        <w:rPr>
          <w:rFonts w:hint="cs"/>
          <w:rtl/>
        </w:rPr>
        <w:t xml:space="preserve">גורם רפואי </w:t>
      </w:r>
      <w:r>
        <w:rPr>
          <w:rFonts w:ascii="Wingdings" w:eastAsia="Wingdings" w:hAnsi="Wingdings" w:cs="Wingdings"/>
        </w:rPr>
        <w:sym w:font="Wingdings" w:char="F0F3"/>
      </w:r>
      <w:r>
        <w:rPr>
          <w:rFonts w:hint="cs"/>
          <w:rtl/>
        </w:rPr>
        <w:t xml:space="preserve"> סביבה: </w:t>
      </w:r>
      <w:r w:rsidR="006A10DA">
        <w:rPr>
          <w:rFonts w:hint="cs"/>
          <w:rtl/>
        </w:rPr>
        <w:t>בדומה לסעיף קודם המכשיר אינו מספק טיפול כלשהוא</w:t>
      </w:r>
    </w:p>
    <w:p w14:paraId="4E364E1D" w14:textId="53656283" w:rsidR="006A10DA" w:rsidRDefault="00BE39A3" w:rsidP="008C36E3">
      <w:pPr>
        <w:pStyle w:val="4"/>
        <w:numPr>
          <w:ilvl w:val="3"/>
          <w:numId w:val="74"/>
        </w:numPr>
      </w:pPr>
      <w:r>
        <w:rPr>
          <w:rFonts w:hint="cs"/>
          <w:rtl/>
        </w:rPr>
        <w:t xml:space="preserve">גורם רפואי </w:t>
      </w:r>
      <w:r>
        <w:rPr>
          <w:rFonts w:ascii="Wingdings" w:eastAsia="Wingdings" w:hAnsi="Wingdings" w:cs="Wingdings"/>
        </w:rPr>
        <w:sym w:font="Wingdings" w:char="F0F3"/>
      </w:r>
      <w:r>
        <w:rPr>
          <w:rFonts w:hint="cs"/>
          <w:rtl/>
        </w:rPr>
        <w:t xml:space="preserve"> סביבה: </w:t>
      </w:r>
      <w:r w:rsidR="00E446A1">
        <w:rPr>
          <w:rFonts w:hint="cs"/>
          <w:rtl/>
        </w:rPr>
        <w:t>אין חיבור בין המטפל למכשיר (המטפל משתמש במידע שנשלח דרך המכשיר ע"י המטופל)</w:t>
      </w:r>
    </w:p>
    <w:p w14:paraId="5A5C316E" w14:textId="525604E8" w:rsidR="00E446A1" w:rsidRDefault="00E446A1" w:rsidP="00FD479B">
      <w:pPr>
        <w:pStyle w:val="3"/>
        <w:numPr>
          <w:ilvl w:val="0"/>
          <w:numId w:val="0"/>
        </w:numPr>
        <w:ind w:left="720"/>
        <w:rPr>
          <w:rtl/>
        </w:rPr>
      </w:pPr>
    </w:p>
    <w:p w14:paraId="3F3750CE" w14:textId="77777777" w:rsidR="00A679C8" w:rsidRDefault="00A679C8">
      <w:pPr>
        <w:widowControl/>
        <w:bidi w:val="0"/>
        <w:adjustRightInd/>
        <w:spacing w:line="240" w:lineRule="auto"/>
        <w:textAlignment w:val="auto"/>
        <w:rPr>
          <w:rtl/>
        </w:rPr>
      </w:pPr>
      <w:r>
        <w:rPr>
          <w:rtl/>
        </w:rPr>
        <w:br w:type="page"/>
      </w:r>
    </w:p>
    <w:p w14:paraId="490710B2" w14:textId="5B53F6FE" w:rsidR="00FD479B" w:rsidRDefault="00FD479B" w:rsidP="008C36E3">
      <w:pPr>
        <w:pStyle w:val="3"/>
        <w:numPr>
          <w:ilvl w:val="2"/>
          <w:numId w:val="74"/>
        </w:numPr>
      </w:pPr>
      <w:r>
        <w:rPr>
          <w:rFonts w:hint="cs"/>
          <w:rtl/>
        </w:rPr>
        <w:t>ת</w:t>
      </w:r>
      <w:r w:rsidR="00D55B0E">
        <w:rPr>
          <w:rFonts w:hint="cs"/>
          <w:rtl/>
        </w:rPr>
        <w:t>חזוקה</w:t>
      </w:r>
    </w:p>
    <w:p w14:paraId="64ACCAC3" w14:textId="53259F60" w:rsidR="00D55B0E" w:rsidRDefault="003967CB" w:rsidP="008C36E3">
      <w:pPr>
        <w:pStyle w:val="4"/>
        <w:numPr>
          <w:ilvl w:val="3"/>
          <w:numId w:val="74"/>
        </w:numPr>
      </w:pPr>
      <w:r>
        <w:rPr>
          <w:noProof/>
        </w:rPr>
        <mc:AlternateContent>
          <mc:Choice Requires="wps">
            <w:drawing>
              <wp:anchor distT="0" distB="0" distL="114300" distR="114300" simplePos="0" relativeHeight="251658252" behindDoc="0" locked="0" layoutInCell="1" allowOverlap="1" wp14:anchorId="65600DCC" wp14:editId="030F3E22">
                <wp:simplePos x="0" y="0"/>
                <wp:positionH relativeFrom="column">
                  <wp:posOffset>1970405</wp:posOffset>
                </wp:positionH>
                <wp:positionV relativeFrom="paragraph">
                  <wp:posOffset>4883785</wp:posOffset>
                </wp:positionV>
                <wp:extent cx="2468880" cy="635"/>
                <wp:effectExtent l="0" t="0" r="0" b="0"/>
                <wp:wrapTopAndBottom/>
                <wp:docPr id="80" name="Text Box 80"/>
                <wp:cNvGraphicFramePr/>
                <a:graphic xmlns:a="http://schemas.openxmlformats.org/drawingml/2006/main">
                  <a:graphicData uri="http://schemas.microsoft.com/office/word/2010/wordprocessingShape">
                    <wps:wsp>
                      <wps:cNvSpPr txBox="1"/>
                      <wps:spPr>
                        <a:xfrm>
                          <a:off x="0" y="0"/>
                          <a:ext cx="2468880" cy="635"/>
                        </a:xfrm>
                        <a:prstGeom prst="rect">
                          <a:avLst/>
                        </a:prstGeom>
                        <a:solidFill>
                          <a:prstClr val="white"/>
                        </a:solidFill>
                        <a:ln>
                          <a:noFill/>
                        </a:ln>
                      </wps:spPr>
                      <wps:txbx>
                        <w:txbxContent>
                          <w:p w14:paraId="664DD65D" w14:textId="7DA00163" w:rsidR="003967CB" w:rsidRPr="00A42A0F" w:rsidRDefault="003967CB" w:rsidP="00221FC2">
                            <w:pPr>
                              <w:pStyle w:val="Caption"/>
                              <w:rPr>
                                <w:noProof/>
                              </w:rPr>
                            </w:pPr>
                            <w:bookmarkStart w:id="126" w:name="_Toc85713973"/>
                            <w:r>
                              <w:rPr>
                                <w:rtl/>
                              </w:rPr>
                              <w:t xml:space="preserve">איור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C27A19">
                              <w:rPr>
                                <w:noProof/>
                                <w:rtl/>
                              </w:rPr>
                              <w:t>9</w:t>
                            </w:r>
                            <w:r>
                              <w:rPr>
                                <w:rtl/>
                              </w:rPr>
                              <w:fldChar w:fldCharType="end"/>
                            </w:r>
                            <w:r>
                              <w:rPr>
                                <w:noProof/>
                                <w:rtl/>
                              </w:rPr>
                              <w:t xml:space="preserve"> </w:t>
                            </w:r>
                            <w:r>
                              <w:rPr>
                                <w:rFonts w:hint="cs"/>
                                <w:noProof/>
                                <w:rtl/>
                              </w:rPr>
                              <w:t>הסטוריית תחזוקה של האפליקציה</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600DCC" id="Text Box 80" o:spid="_x0000_s1029" type="#_x0000_t202" style="position:absolute;left:0;text-align:left;margin-left:155.15pt;margin-top:384.55pt;width:194.4pt;height:.05pt;z-index:2516582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" stroked="f">
                <v:textbox style="mso-fit-shape-to-text:t" inset="0,0,0,0">
                  <w:txbxContent>
                    <w:p w14:paraId="664DD65D" w14:textId="7DA00163" w:rsidR="003967CB" w:rsidRPr="00A42A0F" w:rsidRDefault="003967CB" w:rsidP="00221FC2">
                      <w:pPr>
                        <w:pStyle w:val="Caption"/>
                        <w:rPr>
                          <w:noProof/>
                        </w:rPr>
                      </w:pPr>
                      <w:bookmarkStart w:id="127" w:name="_Toc85713973"/>
                      <w:r>
                        <w:rPr>
                          <w:rtl/>
                        </w:rPr>
                        <w:t xml:space="preserve">איור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C27A19">
                        <w:rPr>
                          <w:noProof/>
                          <w:rtl/>
                        </w:rPr>
                        <w:t>9</w:t>
                      </w:r>
                      <w:r>
                        <w:rPr>
                          <w:rtl/>
                        </w:rPr>
                        <w:fldChar w:fldCharType="end"/>
                      </w:r>
                      <w:r>
                        <w:rPr>
                          <w:noProof/>
                          <w:rtl/>
                        </w:rPr>
                        <w:t xml:space="preserve"> </w:t>
                      </w:r>
                      <w:r>
                        <w:rPr>
                          <w:rFonts w:hint="cs"/>
                          <w:noProof/>
                          <w:rtl/>
                        </w:rPr>
                        <w:t>הסטוריית תחזוקה של האפליקציה</w:t>
                      </w:r>
                      <w:bookmarkEnd w:id="127"/>
                    </w:p>
                  </w:txbxContent>
                </v:textbox>
                <w10:wrap type="topAndBottom"/>
              </v:shape>
            </w:pict>
          </mc:Fallback>
        </mc:AlternateContent>
      </w:r>
      <w:r>
        <w:rPr>
          <w:noProof/>
        </w:rPr>
        <w:drawing>
          <wp:anchor distT="0" distB="0" distL="114300" distR="114300" simplePos="0" relativeHeight="251658251" behindDoc="0" locked="0" layoutInCell="1" allowOverlap="1" wp14:anchorId="45BBA07D" wp14:editId="7ACF5472">
            <wp:simplePos x="0" y="0"/>
            <wp:positionH relativeFrom="page">
              <wp:align>center</wp:align>
            </wp:positionH>
            <wp:positionV relativeFrom="paragraph">
              <wp:posOffset>264160</wp:posOffset>
            </wp:positionV>
            <wp:extent cx="2468880" cy="4562475"/>
            <wp:effectExtent l="0" t="0" r="7620" b="9525"/>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cstate="print">
                      <a:extLst>
                        <a:ext uri="{28A0092B-C50C-407E-A947-70E740481C1C}">
                          <a14:useLocalDpi xmlns:a14="http://schemas.microsoft.com/office/drawing/2010/main" val="0"/>
                        </a:ext>
                      </a:extLst>
                    </a:blip>
                    <a:srcRect l="37385" t="10930" r="37336" b="3625"/>
                    <a:stretch/>
                  </pic:blipFill>
                  <pic:spPr bwMode="auto">
                    <a:xfrm>
                      <a:off x="0" y="0"/>
                      <a:ext cx="2468880" cy="456285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rtl/>
        </w:rPr>
        <w:t xml:space="preserve">סביבה </w:t>
      </w:r>
      <w:r>
        <w:rPr>
          <w:rFonts w:ascii="Wingdings" w:eastAsia="Wingdings" w:hAnsi="Wingdings" w:cs="Wingdings"/>
        </w:rPr>
        <w:t>ó</w:t>
      </w:r>
      <w:r>
        <w:rPr>
          <w:rFonts w:hint="cs"/>
          <w:rtl/>
        </w:rPr>
        <w:t xml:space="preserve"> יעד תקשורת: </w:t>
      </w:r>
      <w:r w:rsidR="00D55B0E">
        <w:rPr>
          <w:rFonts w:hint="cs"/>
          <w:rtl/>
        </w:rPr>
        <w:t>לאפליקציה ישנ</w:t>
      </w:r>
      <w:r w:rsidR="003045FC">
        <w:rPr>
          <w:rFonts w:hint="cs"/>
          <w:rtl/>
        </w:rPr>
        <w:t xml:space="preserve">ה </w:t>
      </w:r>
      <w:r>
        <w:rPr>
          <w:rFonts w:hint="cs"/>
          <w:rtl/>
        </w:rPr>
        <w:t>היסטוריי</w:t>
      </w:r>
      <w:r>
        <w:rPr>
          <w:rFonts w:hint="eastAsia"/>
          <w:rtl/>
        </w:rPr>
        <w:t>ת</w:t>
      </w:r>
      <w:r w:rsidR="003045FC">
        <w:rPr>
          <w:rFonts w:hint="cs"/>
          <w:rtl/>
        </w:rPr>
        <w:t xml:space="preserve"> עדכונים ארוכה</w:t>
      </w:r>
      <w:r w:rsidR="003045FC">
        <w:rPr>
          <w:rtl/>
        </w:rPr>
        <w:br/>
      </w:r>
    </w:p>
    <w:p w14:paraId="328A19A1" w14:textId="77777777" w:rsidR="0036516D" w:rsidRDefault="005363CB" w:rsidP="008C36E3">
      <w:pPr>
        <w:pStyle w:val="4"/>
        <w:numPr>
          <w:ilvl w:val="3"/>
          <w:numId w:val="74"/>
        </w:numPr>
      </w:pPr>
      <w:r>
        <w:rPr>
          <w:rFonts w:hint="cs"/>
          <w:rtl/>
        </w:rPr>
        <w:t xml:space="preserve">סביבה </w:t>
      </w:r>
      <w:r>
        <w:rPr>
          <w:rFonts w:ascii="Wingdings" w:eastAsia="Wingdings" w:hAnsi="Wingdings" w:cs="Wingdings"/>
        </w:rPr>
        <w:sym w:font="Wingdings" w:char="F0F3"/>
      </w:r>
      <w:r>
        <w:rPr>
          <w:rFonts w:hint="cs"/>
          <w:rtl/>
        </w:rPr>
        <w:t xml:space="preserve"> יעד תקשורת: </w:t>
      </w:r>
      <w:r w:rsidR="00D06366">
        <w:rPr>
          <w:rFonts w:hint="cs"/>
          <w:rtl/>
        </w:rPr>
        <w:t xml:space="preserve">הגרסאות מתעדכנות דרך החנות </w:t>
      </w:r>
      <w:r w:rsidR="004E6ECE">
        <w:rPr>
          <w:rFonts w:hint="cs"/>
          <w:rtl/>
        </w:rPr>
        <w:t>אפליקציה דרך האינטרנט ואינן מסופקות לעדכון מקומי</w:t>
      </w:r>
    </w:p>
    <w:p w14:paraId="32A507C0" w14:textId="5F193D17" w:rsidR="0004000A" w:rsidRDefault="0036516D" w:rsidP="008C36E3">
      <w:pPr>
        <w:pStyle w:val="4"/>
        <w:numPr>
          <w:ilvl w:val="3"/>
          <w:numId w:val="74"/>
        </w:numPr>
      </w:pPr>
      <w:r>
        <w:rPr>
          <w:rFonts w:hint="cs"/>
          <w:rtl/>
        </w:rPr>
        <w:t xml:space="preserve">סביבה </w:t>
      </w:r>
      <w:r>
        <w:rPr>
          <w:rFonts w:ascii="Wingdings" w:eastAsia="Wingdings" w:hAnsi="Wingdings" w:cs="Wingdings"/>
        </w:rPr>
        <w:sym w:font="Wingdings" w:char="F0F3"/>
      </w:r>
      <w:r>
        <w:rPr>
          <w:rFonts w:hint="cs"/>
          <w:rtl/>
        </w:rPr>
        <w:t xml:space="preserve"> יעד תקשורת: </w:t>
      </w:r>
      <w:r w:rsidR="008A1738">
        <w:rPr>
          <w:rFonts w:hint="cs"/>
          <w:rtl/>
        </w:rPr>
        <w:t>בה</w:t>
      </w:r>
      <w:r w:rsidR="005442D6">
        <w:rPr>
          <w:rFonts w:hint="cs"/>
          <w:rtl/>
        </w:rPr>
        <w:t>י</w:t>
      </w:r>
      <w:r w:rsidR="008A1738">
        <w:rPr>
          <w:rFonts w:hint="cs"/>
          <w:rtl/>
        </w:rPr>
        <w:t>סטוריית העדכונים ישנם שיפורי אבטחה בצד לקוח ולכן ישנן גרסאות ישנות שלא יעבדו עד לעדכונן</w:t>
      </w:r>
      <w:r>
        <w:rPr>
          <w:rtl/>
        </w:rPr>
        <w:br/>
      </w:r>
    </w:p>
    <w:p w14:paraId="0F39F4B0" w14:textId="1BB68A62" w:rsidR="00D60264" w:rsidRDefault="00D60264">
      <w:pPr>
        <w:widowControl/>
        <w:bidi w:val="0"/>
        <w:adjustRightInd/>
        <w:spacing w:line="240" w:lineRule="auto"/>
        <w:textAlignment w:val="auto"/>
        <w:rPr>
          <w:rtl/>
        </w:rPr>
      </w:pPr>
      <w:r>
        <w:rPr>
          <w:rtl/>
        </w:rPr>
        <w:br w:type="page"/>
      </w:r>
    </w:p>
    <w:p w14:paraId="1E89AC08" w14:textId="17D3F9A3" w:rsidR="00436BD7" w:rsidRDefault="00110688" w:rsidP="00221FC2">
      <w:pPr>
        <w:pStyle w:val="2"/>
        <w:rPr>
          <w:rtl/>
        </w:rPr>
      </w:pPr>
      <w:bookmarkStart w:id="128" w:name="_Toc85634542"/>
      <w:bookmarkStart w:id="129" w:name="_Toc85634967"/>
      <w:bookmarkStart w:id="130" w:name="_Toc85713940"/>
      <w:r>
        <w:rPr>
          <w:noProof/>
        </w:rPr>
        <mc:AlternateContent>
          <mc:Choice Requires="wps">
            <w:drawing>
              <wp:anchor distT="0" distB="0" distL="114300" distR="114300" simplePos="0" relativeHeight="251658257" behindDoc="0" locked="0" layoutInCell="1" allowOverlap="1" wp14:anchorId="7EA2F91B" wp14:editId="7EE79F29">
                <wp:simplePos x="0" y="0"/>
                <wp:positionH relativeFrom="column">
                  <wp:posOffset>2435860</wp:posOffset>
                </wp:positionH>
                <wp:positionV relativeFrom="paragraph">
                  <wp:posOffset>3242945</wp:posOffset>
                </wp:positionV>
                <wp:extent cx="1595755" cy="635"/>
                <wp:effectExtent l="0" t="0" r="4445" b="0"/>
                <wp:wrapTopAndBottom/>
                <wp:docPr id="82" name="Text Box 82"/>
                <wp:cNvGraphicFramePr/>
                <a:graphic xmlns:a="http://schemas.openxmlformats.org/drawingml/2006/main">
                  <a:graphicData uri="http://schemas.microsoft.com/office/word/2010/wordprocessingShape">
                    <wps:wsp>
                      <wps:cNvSpPr txBox="1"/>
                      <wps:spPr>
                        <a:xfrm>
                          <a:off x="0" y="0"/>
                          <a:ext cx="1595755" cy="635"/>
                        </a:xfrm>
                        <a:prstGeom prst="rect">
                          <a:avLst/>
                        </a:prstGeom>
                        <a:solidFill>
                          <a:prstClr val="white"/>
                        </a:solidFill>
                        <a:ln>
                          <a:noFill/>
                        </a:ln>
                      </wps:spPr>
                      <wps:txbx>
                        <w:txbxContent>
                          <w:p w14:paraId="097DA353" w14:textId="61C0A1FE" w:rsidR="00110688" w:rsidRPr="00E5571A" w:rsidRDefault="00110688" w:rsidP="00221FC2">
                            <w:pPr>
                              <w:pStyle w:val="Caption"/>
                              <w:rPr>
                                <w:noProof/>
                              </w:rPr>
                            </w:pPr>
                            <w:bookmarkStart w:id="131" w:name="_Toc85713974"/>
                            <w:r>
                              <w:rPr>
                                <w:rtl/>
                              </w:rPr>
                              <w:t xml:space="preserve">איור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C27A19">
                              <w:rPr>
                                <w:noProof/>
                                <w:rtl/>
                              </w:rPr>
                              <w:t>10</w:t>
                            </w:r>
                            <w:r>
                              <w:rPr>
                                <w:rtl/>
                              </w:rPr>
                              <w:fldChar w:fldCharType="end"/>
                            </w:r>
                            <w:r>
                              <w:rPr>
                                <w:noProof/>
                                <w:rtl/>
                              </w:rPr>
                              <w:t xml:space="preserve"> </w:t>
                            </w:r>
                            <w:r w:rsidRPr="00C93080">
                              <w:rPr>
                                <w:noProof/>
                                <w:rtl/>
                              </w:rPr>
                              <w:t>אפליקציית רמזור</w:t>
                            </w:r>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EA2F91B" id="Text Box 82" o:spid="_x0000_s1030" type="#_x0000_t202" style="position:absolute;left:0;text-align:left;margin-left:191.8pt;margin-top:255.35pt;width:125.65pt;height:.05pt;z-index:251658257;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" stroked="f">
                <v:textbox style="mso-fit-shape-to-text:t" inset="0,0,0,0">
                  <w:txbxContent>
                    <w:p w14:paraId="097DA353" w14:textId="61C0A1FE" w:rsidR="00110688" w:rsidRPr="00E5571A" w:rsidRDefault="00110688" w:rsidP="00221FC2">
                      <w:pPr>
                        <w:pStyle w:val="Caption"/>
                        <w:rPr>
                          <w:noProof/>
                        </w:rPr>
                      </w:pPr>
                      <w:bookmarkStart w:id="132" w:name="_Toc85713974"/>
                      <w:r>
                        <w:rPr>
                          <w:rtl/>
                        </w:rPr>
                        <w:t xml:space="preserve">איור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C27A19">
                        <w:rPr>
                          <w:noProof/>
                          <w:rtl/>
                        </w:rPr>
                        <w:t>10</w:t>
                      </w:r>
                      <w:r>
                        <w:rPr>
                          <w:rtl/>
                        </w:rPr>
                        <w:fldChar w:fldCharType="end"/>
                      </w:r>
                      <w:r>
                        <w:rPr>
                          <w:noProof/>
                          <w:rtl/>
                        </w:rPr>
                        <w:t xml:space="preserve"> </w:t>
                      </w:r>
                      <w:r w:rsidRPr="00C93080">
                        <w:rPr>
                          <w:noProof/>
                          <w:rtl/>
                        </w:rPr>
                        <w:t>אפליקציית רמזור</w:t>
                      </w:r>
                      <w:bookmarkEnd w:id="132"/>
                    </w:p>
                  </w:txbxContent>
                </v:textbox>
                <w10:wrap type="topAndBottom"/>
              </v:shape>
            </w:pict>
          </mc:Fallback>
        </mc:AlternateContent>
      </w:r>
      <w:bookmarkStart w:id="133" w:name="_Toc85631471"/>
      <w:bookmarkStart w:id="134" w:name="_Toc85631554"/>
      <w:bookmarkStart w:id="135" w:name="_Toc85631902"/>
      <w:bookmarkStart w:id="136" w:name="_Toc85632089"/>
      <w:bookmarkStart w:id="137" w:name="_Toc85634543"/>
      <w:bookmarkStart w:id="138" w:name="_Toc85634702"/>
      <w:bookmarkStart w:id="139" w:name="_Toc85634968"/>
      <w:bookmarkStart w:id="140" w:name="_Toc85631472"/>
      <w:bookmarkStart w:id="141" w:name="_Toc85631555"/>
      <w:bookmarkStart w:id="142" w:name="_Toc85631903"/>
      <w:bookmarkStart w:id="143" w:name="_Toc85632090"/>
      <w:bookmarkStart w:id="144" w:name="_Toc85634544"/>
      <w:bookmarkStart w:id="145" w:name="_Toc85634703"/>
      <w:bookmarkStart w:id="146" w:name="_Toc85634969"/>
      <w:bookmarkStart w:id="147" w:name="_Toc85631473"/>
      <w:bookmarkStart w:id="148" w:name="_Toc85631556"/>
      <w:bookmarkStart w:id="149" w:name="_Toc85631904"/>
      <w:bookmarkStart w:id="150" w:name="_Toc85632091"/>
      <w:bookmarkStart w:id="151" w:name="_Toc85634545"/>
      <w:bookmarkStart w:id="152" w:name="_Toc85634704"/>
      <w:bookmarkStart w:id="153" w:name="_Toc85634970"/>
      <w:bookmarkStart w:id="154" w:name="_Toc85634546"/>
      <w:bookmarkEnd w:id="128"/>
      <w:bookmarkEnd w:id="129"/>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r w:rsidR="0012660B">
        <w:rPr>
          <w:rFonts w:hint="cs"/>
          <w:rtl/>
        </w:rPr>
        <w:t>אפליקצית רמזור</w:t>
      </w:r>
      <w:r w:rsidR="00882099">
        <w:t xml:space="preserve"> </w:t>
      </w:r>
      <w:r w:rsidR="00334DA1">
        <w:rPr>
          <w:rFonts w:hint="cs"/>
          <w:rtl/>
        </w:rPr>
        <w:t xml:space="preserve"> - </w:t>
      </w:r>
      <w:r w:rsidR="00C306A6">
        <w:rPr>
          <w:rFonts w:hint="cs"/>
          <w:rtl/>
        </w:rPr>
        <w:t>הנפקת ובדיקה של תו ירוק - קורונה</w:t>
      </w:r>
      <w:bookmarkEnd w:id="154"/>
      <w:bookmarkEnd w:id="130"/>
      <w:r w:rsidR="00471C58">
        <w:rPr>
          <w:rFonts w:hint="cs"/>
          <w:rtl/>
        </w:rPr>
        <w:t xml:space="preserve"> </w:t>
      </w:r>
    </w:p>
    <w:p w14:paraId="351EE693" w14:textId="78B25766" w:rsidR="00C306A6" w:rsidRDefault="00504763" w:rsidP="00221FC2">
      <w:pPr>
        <w:keepNext/>
        <w:bidi w:val="0"/>
        <w:jc w:val="center"/>
      </w:pPr>
      <w:r w:rsidRPr="00504763">
        <w:rPr>
          <w:noProof/>
        </w:rPr>
        <w:drawing>
          <wp:anchor distT="0" distB="0" distL="114300" distR="114300" simplePos="0" relativeHeight="251658256" behindDoc="0" locked="0" layoutInCell="1" allowOverlap="1" wp14:anchorId="7EE998B4" wp14:editId="16D1E182">
            <wp:simplePos x="0" y="0"/>
            <wp:positionH relativeFrom="page">
              <wp:align>center</wp:align>
            </wp:positionH>
            <wp:positionV relativeFrom="paragraph">
              <wp:posOffset>456</wp:posOffset>
            </wp:positionV>
            <wp:extent cx="1344168" cy="2852928"/>
            <wp:effectExtent l="0" t="0" r="8890" b="508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344168" cy="285292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47A1F97" w14:textId="485E7C9F" w:rsidR="00E61E7D" w:rsidRDefault="00E61E7D" w:rsidP="00221FC2">
      <w:pPr>
        <w:widowControl/>
        <w:adjustRightInd/>
        <w:spacing w:line="240" w:lineRule="auto"/>
        <w:textAlignment w:val="auto"/>
        <w:rPr>
          <w:noProof/>
          <w:rtl/>
        </w:rPr>
      </w:pPr>
    </w:p>
    <w:p w14:paraId="11C8F2ED" w14:textId="2108AA4D" w:rsidR="00B54C31" w:rsidRDefault="007C5F8F" w:rsidP="008C36E3">
      <w:pPr>
        <w:pStyle w:val="3"/>
        <w:numPr>
          <w:ilvl w:val="2"/>
          <w:numId w:val="74"/>
        </w:numPr>
        <w:rPr>
          <w:noProof/>
          <w:rtl/>
        </w:rPr>
      </w:pPr>
      <w:r>
        <w:rPr>
          <w:rFonts w:hint="cs"/>
          <w:noProof/>
          <w:rtl/>
        </w:rPr>
        <w:t>תיאור האפליקציה</w:t>
      </w:r>
      <w:r w:rsidR="00D80F2E">
        <w:rPr>
          <w:rFonts w:hint="cs"/>
          <w:noProof/>
          <w:rtl/>
        </w:rPr>
        <w:t>,</w:t>
      </w:r>
      <w:r w:rsidR="00F016BB">
        <w:rPr>
          <w:rFonts w:hint="cs"/>
          <w:noProof/>
          <w:rtl/>
        </w:rPr>
        <w:t xml:space="preserve"> לפי משרד הבריאות</w:t>
      </w:r>
      <w:r w:rsidR="00282D16">
        <w:rPr>
          <w:noProof/>
        </w:rPr>
        <w:t xml:space="preserve"> </w:t>
      </w:r>
      <w:r w:rsidR="00282D16">
        <w:rPr>
          <w:rFonts w:hint="cs"/>
          <w:noProof/>
          <w:rtl/>
        </w:rPr>
        <w:t xml:space="preserve"> בחנות האפליקציות (</w:t>
      </w:r>
      <w:r w:rsidR="00D80F2E">
        <w:rPr>
          <w:noProof/>
        </w:rPr>
        <w:t>A</w:t>
      </w:r>
      <w:r w:rsidR="00282D16">
        <w:rPr>
          <w:noProof/>
        </w:rPr>
        <w:t>ndroi</w:t>
      </w:r>
      <w:r w:rsidR="00D80F2E">
        <w:rPr>
          <w:noProof/>
        </w:rPr>
        <w:t>d</w:t>
      </w:r>
      <w:r w:rsidR="00282D16">
        <w:rPr>
          <w:rFonts w:hint="cs"/>
          <w:noProof/>
          <w:rtl/>
        </w:rPr>
        <w:t>)</w:t>
      </w:r>
      <w:r w:rsidR="00F016BB">
        <w:rPr>
          <w:rFonts w:hint="cs"/>
          <w:noProof/>
          <w:rtl/>
        </w:rPr>
        <w:t>:</w:t>
      </w:r>
      <w:r w:rsidR="007B79DA">
        <w:rPr>
          <w:noProof/>
          <w:rtl/>
        </w:rPr>
        <w:br/>
      </w:r>
      <w:r w:rsidR="00B54C31">
        <w:rPr>
          <w:noProof/>
          <w:rtl/>
        </w:rPr>
        <w:t>אפליקציית הרמזור פותחה ע"י משרד הבריאות במטרה לתמוך במתווה הרמזור ולהציג בצורה פשוטה וידידותית את ההנחיות המשתנות בין ישובים שונים בארץ, תוך התאמה אישית מקסימלית.</w:t>
      </w:r>
      <w:r w:rsidR="007B79DA">
        <w:rPr>
          <w:noProof/>
          <w:rtl/>
        </w:rPr>
        <w:br/>
      </w:r>
      <w:r w:rsidR="00B54C31">
        <w:rPr>
          <w:noProof/>
          <w:rtl/>
        </w:rPr>
        <w:t>האפליקציה מציגה הנחיות המבוססות על מיקום ספציפי ותחומי עניין אישיים.</w:t>
      </w:r>
      <w:r w:rsidR="007B79DA">
        <w:rPr>
          <w:noProof/>
          <w:rtl/>
        </w:rPr>
        <w:br/>
      </w:r>
      <w:r w:rsidR="00B54C31">
        <w:rPr>
          <w:noProof/>
          <w:rtl/>
        </w:rPr>
        <w:t>את כל ההעדפות והמידע הפרסונלי ניתן לעדכן ולשנות בכל רגע נתון בהתאם לאורח החיים ולשינויים המתרחשים בהם, וכך לקבל הנחיות רלוונטיות והסברים ברורים, בשפה נעימה ובגובה העיניים</w:t>
      </w:r>
      <w:r w:rsidR="00F016BB">
        <w:rPr>
          <w:rFonts w:hint="cs"/>
          <w:noProof/>
          <w:rtl/>
        </w:rPr>
        <w:t>.</w:t>
      </w:r>
    </w:p>
    <w:p w14:paraId="1FCABFC8" w14:textId="3CC6DAE5" w:rsidR="00C82082" w:rsidRDefault="00EA0323" w:rsidP="008C36E3">
      <w:pPr>
        <w:pStyle w:val="3"/>
        <w:numPr>
          <w:ilvl w:val="2"/>
          <w:numId w:val="74"/>
        </w:numPr>
        <w:rPr>
          <w:noProof/>
        </w:rPr>
      </w:pPr>
      <w:r>
        <w:rPr>
          <w:rFonts w:hint="cs"/>
          <w:noProof/>
          <w:rtl/>
        </w:rPr>
        <w:t>שירותים הניתנים ע"י האפליקציה</w:t>
      </w:r>
      <w:r w:rsidR="00573458">
        <w:rPr>
          <w:noProof/>
          <w:rtl/>
        </w:rPr>
        <w:br/>
      </w:r>
      <w:r w:rsidR="00A7654B">
        <w:rPr>
          <w:rFonts w:hint="cs"/>
          <w:noProof/>
          <w:rtl/>
        </w:rPr>
        <w:t>מתן הנחייות רלוונ</w:t>
      </w:r>
      <w:r w:rsidR="00740261">
        <w:rPr>
          <w:rFonts w:hint="cs"/>
          <w:noProof/>
          <w:rtl/>
        </w:rPr>
        <w:t xml:space="preserve">טיות לפי תחומי חיים הנבחרים ע"י המשתמש בזמן </w:t>
      </w:r>
      <w:r w:rsidR="00014E2C">
        <w:rPr>
          <w:rFonts w:hint="cs"/>
          <w:noProof/>
          <w:rtl/>
        </w:rPr>
        <w:t xml:space="preserve">הרישום </w:t>
      </w:r>
      <w:r w:rsidR="00014E2C">
        <w:rPr>
          <w:noProof/>
          <w:rtl/>
        </w:rPr>
        <w:t>–</w:t>
      </w:r>
      <w:r w:rsidR="00014E2C">
        <w:rPr>
          <w:rFonts w:hint="cs"/>
          <w:noProof/>
          <w:rtl/>
        </w:rPr>
        <w:t xml:space="preserve"> המידע נשמר</w:t>
      </w:r>
      <w:r w:rsidR="00573458">
        <w:rPr>
          <w:noProof/>
          <w:rtl/>
        </w:rPr>
        <w:br/>
      </w:r>
      <w:r w:rsidR="00E63268">
        <w:rPr>
          <w:rFonts w:hint="cs"/>
          <w:noProof/>
          <w:rtl/>
        </w:rPr>
        <w:t xml:space="preserve">מתן הנחייות רלוונטיות לפי </w:t>
      </w:r>
      <w:r w:rsidR="00014E2C">
        <w:rPr>
          <w:rFonts w:hint="cs"/>
          <w:noProof/>
          <w:rtl/>
        </w:rPr>
        <w:t xml:space="preserve">בדיקת השתיכות לקבוצות סיכון </w:t>
      </w:r>
      <w:r w:rsidR="00E63268">
        <w:rPr>
          <w:rFonts w:hint="cs"/>
          <w:noProof/>
          <w:rtl/>
        </w:rPr>
        <w:t xml:space="preserve">נבחרים ע"י המשתמש בזמן הרישום </w:t>
      </w:r>
      <w:r w:rsidR="00E63268">
        <w:rPr>
          <w:noProof/>
          <w:rtl/>
        </w:rPr>
        <w:t>–</w:t>
      </w:r>
      <w:r w:rsidR="00E63268">
        <w:rPr>
          <w:rFonts w:hint="cs"/>
          <w:noProof/>
          <w:rtl/>
        </w:rPr>
        <w:t xml:space="preserve"> המידע נשמר</w:t>
      </w:r>
      <w:r w:rsidR="00573458">
        <w:rPr>
          <w:noProof/>
          <w:rtl/>
        </w:rPr>
        <w:br/>
      </w:r>
      <w:r w:rsidR="00421BC2">
        <w:rPr>
          <w:rFonts w:hint="cs"/>
          <w:noProof/>
          <w:rtl/>
        </w:rPr>
        <w:t>ע</w:t>
      </w:r>
      <w:r w:rsidR="00421BC2">
        <w:rPr>
          <w:noProof/>
          <w:rtl/>
        </w:rPr>
        <w:t>דכ</w:t>
      </w:r>
      <w:r w:rsidR="00421BC2">
        <w:rPr>
          <w:rFonts w:hint="cs"/>
          <w:noProof/>
          <w:rtl/>
        </w:rPr>
        <w:t>ו</w:t>
      </w:r>
      <w:r w:rsidR="00421BC2">
        <w:rPr>
          <w:noProof/>
          <w:rtl/>
        </w:rPr>
        <w:t>ן המשתמש במגמת ההחרפה או השיפור</w:t>
      </w:r>
      <w:r w:rsidR="00421BC2">
        <w:rPr>
          <w:rFonts w:hint="cs"/>
          <w:noProof/>
          <w:rtl/>
        </w:rPr>
        <w:t xml:space="preserve"> </w:t>
      </w:r>
      <w:r w:rsidR="00421BC2">
        <w:rPr>
          <w:noProof/>
          <w:rtl/>
        </w:rPr>
        <w:t>של נתוני התחלואה בעיר שבה הוא שוהה</w:t>
      </w:r>
      <w:r w:rsidR="00421BC2">
        <w:rPr>
          <w:rFonts w:hint="cs"/>
          <w:noProof/>
          <w:rtl/>
        </w:rPr>
        <w:t xml:space="preserve"> </w:t>
      </w:r>
      <w:r w:rsidR="00421BC2">
        <w:rPr>
          <w:noProof/>
          <w:rtl/>
        </w:rPr>
        <w:t>–</w:t>
      </w:r>
      <w:r w:rsidR="00421BC2">
        <w:rPr>
          <w:rFonts w:hint="cs"/>
          <w:noProof/>
          <w:rtl/>
        </w:rPr>
        <w:t xml:space="preserve"> באמצעות שירותי מיקום</w:t>
      </w:r>
      <w:r w:rsidR="008B118D">
        <w:rPr>
          <w:rFonts w:hint="cs"/>
          <w:noProof/>
          <w:rtl/>
        </w:rPr>
        <w:t xml:space="preserve"> (פועל כל הזמן גם שהאפליקציה סגורה)</w:t>
      </w:r>
      <w:r w:rsidR="00573458">
        <w:rPr>
          <w:noProof/>
          <w:rtl/>
        </w:rPr>
        <w:br/>
      </w:r>
      <w:r w:rsidR="00103052" w:rsidRPr="00103052">
        <w:rPr>
          <w:noProof/>
          <w:rtl/>
        </w:rPr>
        <w:t xml:space="preserve">שירותי ההתראות </w:t>
      </w:r>
      <w:r w:rsidR="00103052">
        <w:rPr>
          <w:rFonts w:hint="cs"/>
          <w:noProof/>
          <w:rtl/>
        </w:rPr>
        <w:t>ל</w:t>
      </w:r>
      <w:r w:rsidR="00103052" w:rsidRPr="00103052">
        <w:rPr>
          <w:noProof/>
          <w:rtl/>
        </w:rPr>
        <w:t>אפש</w:t>
      </w:r>
      <w:r w:rsidR="00103052">
        <w:rPr>
          <w:rFonts w:hint="cs"/>
          <w:noProof/>
          <w:rtl/>
        </w:rPr>
        <w:t>ו</w:t>
      </w:r>
      <w:r w:rsidR="00103052" w:rsidRPr="00103052">
        <w:rPr>
          <w:noProof/>
          <w:rtl/>
        </w:rPr>
        <w:t>ר קבלת חיווים קופצים</w:t>
      </w:r>
      <w:r w:rsidR="00103052">
        <w:rPr>
          <w:rFonts w:hint="cs"/>
          <w:noProof/>
          <w:rtl/>
        </w:rPr>
        <w:t xml:space="preserve"> על </w:t>
      </w:r>
      <w:r w:rsidR="00A501E0">
        <w:rPr>
          <w:rFonts w:hint="cs"/>
          <w:noProof/>
          <w:rtl/>
        </w:rPr>
        <w:t xml:space="preserve">שינוי מיקום </w:t>
      </w:r>
      <w:r w:rsidR="001237AD">
        <w:rPr>
          <w:rFonts w:hint="cs"/>
          <w:noProof/>
          <w:rtl/>
        </w:rPr>
        <w:t xml:space="preserve">או הוראות שונות אחרות (אין מידע על </w:t>
      </w:r>
      <w:r w:rsidR="00C82082">
        <w:rPr>
          <w:rFonts w:hint="cs"/>
          <w:noProof/>
          <w:rtl/>
        </w:rPr>
        <w:t>סוג ההודעות)</w:t>
      </w:r>
      <w:r w:rsidR="00573458">
        <w:rPr>
          <w:noProof/>
          <w:rtl/>
        </w:rPr>
        <w:br/>
      </w:r>
      <w:r w:rsidR="00C82082">
        <w:rPr>
          <w:rFonts w:hint="cs"/>
          <w:noProof/>
          <w:rtl/>
        </w:rPr>
        <w:t>הגדרת ה"עיר שלי"</w:t>
      </w:r>
      <w:r w:rsidR="00144B4A">
        <w:rPr>
          <w:rFonts w:hint="cs"/>
          <w:noProof/>
          <w:rtl/>
        </w:rPr>
        <w:t xml:space="preserve"> ושמירתה כמקום מועדף</w:t>
      </w:r>
      <w:r w:rsidR="00C82082">
        <w:rPr>
          <w:rFonts w:hint="cs"/>
          <w:noProof/>
          <w:rtl/>
        </w:rPr>
        <w:t xml:space="preserve"> </w:t>
      </w:r>
      <w:r w:rsidR="00030592">
        <w:rPr>
          <w:rFonts w:hint="cs"/>
          <w:noProof/>
          <w:rtl/>
        </w:rPr>
        <w:t>ע"י שירותי המקום בזמן ההפעלה הראשונית</w:t>
      </w:r>
      <w:r w:rsidR="00144B4A">
        <w:rPr>
          <w:rFonts w:hint="cs"/>
          <w:noProof/>
          <w:rtl/>
        </w:rPr>
        <w:t>, צבע הישוב</w:t>
      </w:r>
      <w:r w:rsidR="007A5184">
        <w:rPr>
          <w:rFonts w:hint="cs"/>
          <w:noProof/>
          <w:rtl/>
        </w:rPr>
        <w:t>,</w:t>
      </w:r>
      <w:r w:rsidR="00144B4A">
        <w:rPr>
          <w:rFonts w:hint="cs"/>
          <w:noProof/>
          <w:rtl/>
        </w:rPr>
        <w:t xml:space="preserve"> </w:t>
      </w:r>
      <w:r w:rsidR="007A5184">
        <w:rPr>
          <w:rFonts w:hint="cs"/>
          <w:noProof/>
          <w:rtl/>
        </w:rPr>
        <w:t>המצב בעיר (מוגדר כ</w:t>
      </w:r>
      <w:r w:rsidR="001C2895" w:rsidRPr="001C2895">
        <w:rPr>
          <w:noProof/>
          <w:rtl/>
        </w:rPr>
        <w:t>מסר המעודד התנהגות חיובית</w:t>
      </w:r>
      <w:r w:rsidR="001C2895">
        <w:rPr>
          <w:rFonts w:hint="cs"/>
          <w:noProof/>
          <w:rtl/>
        </w:rPr>
        <w:t>) ו</w:t>
      </w:r>
      <w:r w:rsidR="00CB1E43">
        <w:rPr>
          <w:rFonts w:hint="cs"/>
          <w:noProof/>
          <w:rtl/>
        </w:rPr>
        <w:t xml:space="preserve">גרף יומי של </w:t>
      </w:r>
      <w:r w:rsidR="00CB1E43">
        <w:rPr>
          <w:noProof/>
          <w:rtl/>
        </w:rPr>
        <w:t>שיעור התחלואה, שיעור ההדבקה, שיעור</w:t>
      </w:r>
      <w:r w:rsidR="000A1DFC">
        <w:rPr>
          <w:rFonts w:hint="cs"/>
          <w:noProof/>
          <w:rtl/>
        </w:rPr>
        <w:t xml:space="preserve"> </w:t>
      </w:r>
      <w:r w:rsidR="00CB1E43">
        <w:rPr>
          <w:noProof/>
          <w:rtl/>
        </w:rPr>
        <w:t>התחלואה הקשה</w:t>
      </w:r>
      <w:r w:rsidR="00CB1E43">
        <w:rPr>
          <w:rFonts w:hint="cs"/>
          <w:noProof/>
          <w:rtl/>
        </w:rPr>
        <w:t>.</w:t>
      </w:r>
    </w:p>
    <w:p w14:paraId="4BA88C50" w14:textId="627901AD" w:rsidR="00191E9A" w:rsidRDefault="007117E4" w:rsidP="00886B51">
      <w:pPr>
        <w:keepNext/>
      </w:pPr>
      <w:r w:rsidRPr="00725529">
        <w:object w:dxaOrig="15071" w:dyaOrig="11361" w14:anchorId="282FF2E2">
          <v:shape id="_x0000_i1693" type="#_x0000_t75" style="width:494.35pt;height:372.65pt" o:ole="">
            <v:imagedata r:id="rId36" o:title=""/>
          </v:shape>
          <o:OLEObject Type="Embed" ProgID="Visio.Drawing.15" ShapeID="_x0000_i1693" DrawAspect="Content" ObjectID="_1696337349" r:id="rId37"/>
        </w:object>
      </w:r>
    </w:p>
    <w:p w14:paraId="7619AAFF" w14:textId="17F9FDD2" w:rsidR="00E24209" w:rsidRDefault="00191E9A" w:rsidP="00221FC2">
      <w:pPr>
        <w:pStyle w:val="Caption"/>
      </w:pPr>
      <w:bookmarkStart w:id="155" w:name="_Toc85713975"/>
      <w:r>
        <w:rPr>
          <w:rtl/>
        </w:rPr>
        <w:t xml:space="preserve">איור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C27A19">
        <w:rPr>
          <w:noProof/>
          <w:rtl/>
        </w:rPr>
        <w:t>11</w:t>
      </w:r>
      <w:r>
        <w:rPr>
          <w:rtl/>
        </w:rPr>
        <w:fldChar w:fldCharType="end"/>
      </w:r>
      <w:r>
        <w:rPr>
          <w:noProof/>
          <w:rtl/>
        </w:rPr>
        <w:t xml:space="preserve"> </w:t>
      </w:r>
      <w:r w:rsidRPr="00F332F9">
        <w:rPr>
          <w:noProof/>
          <w:rtl/>
        </w:rPr>
        <w:t>מודל היהלום עבור אפל' "רמזור"</w:t>
      </w:r>
      <w:bookmarkEnd w:id="155"/>
    </w:p>
    <w:p w14:paraId="523D70AA" w14:textId="762B1C48" w:rsidR="00A92605" w:rsidRDefault="00FF28B7" w:rsidP="008C36E3">
      <w:pPr>
        <w:pStyle w:val="3"/>
        <w:numPr>
          <w:ilvl w:val="2"/>
          <w:numId w:val="74"/>
        </w:numPr>
      </w:pPr>
      <w:r>
        <w:rPr>
          <w:rFonts w:hint="cs"/>
          <w:rtl/>
        </w:rPr>
        <w:t xml:space="preserve">ציר </w:t>
      </w:r>
      <w:r w:rsidR="00A92605">
        <w:rPr>
          <w:rFonts w:hint="cs"/>
          <w:rtl/>
        </w:rPr>
        <w:t>טכני:</w:t>
      </w:r>
    </w:p>
    <w:p w14:paraId="78019F01" w14:textId="141CBB0E" w:rsidR="005A796F" w:rsidRDefault="005A796F" w:rsidP="008C36E3">
      <w:pPr>
        <w:pStyle w:val="4"/>
        <w:numPr>
          <w:ilvl w:val="3"/>
          <w:numId w:val="74"/>
        </w:numPr>
      </w:pPr>
      <w:r>
        <w:rPr>
          <w:rFonts w:hint="cs"/>
          <w:rtl/>
        </w:rPr>
        <w:t xml:space="preserve"> יעד תקשורת </w:t>
      </w:r>
      <w:r>
        <w:rPr>
          <w:rFonts w:ascii="Wingdings" w:eastAsia="Wingdings" w:hAnsi="Wingdings" w:cs="Wingdings"/>
        </w:rPr>
        <w:sym w:font="Wingdings" w:char="F0F3"/>
      </w:r>
      <w:r>
        <w:rPr>
          <w:rFonts w:hint="cs"/>
          <w:rtl/>
        </w:rPr>
        <w:t xml:space="preserve"> מידע: אין הזדהות </w:t>
      </w:r>
      <w:r w:rsidR="005D525C">
        <w:rPr>
          <w:rFonts w:hint="cs"/>
          <w:rtl/>
        </w:rPr>
        <w:t>ייחודי</w:t>
      </w:r>
      <w:r w:rsidR="005D525C">
        <w:rPr>
          <w:rFonts w:hint="eastAsia"/>
          <w:rtl/>
        </w:rPr>
        <w:t>ת</w:t>
      </w:r>
      <w:r>
        <w:rPr>
          <w:rFonts w:hint="cs"/>
          <w:rtl/>
        </w:rPr>
        <w:t xml:space="preserve"> של המכשיר שכן ניתן להחליף משתמשים ו/או </w:t>
      </w:r>
      <w:r w:rsidR="0069212B">
        <w:rPr>
          <w:rFonts w:hint="cs"/>
          <w:rtl/>
        </w:rPr>
        <w:t xml:space="preserve">מכשירים </w:t>
      </w:r>
      <w:r w:rsidR="003862AA">
        <w:rPr>
          <w:rFonts w:hint="cs"/>
          <w:rtl/>
        </w:rPr>
        <w:t xml:space="preserve">כל עוד </w:t>
      </w:r>
      <w:r w:rsidR="005D525C">
        <w:rPr>
          <w:rFonts w:hint="cs"/>
          <w:rtl/>
        </w:rPr>
        <w:t xml:space="preserve">זמין </w:t>
      </w:r>
      <w:r w:rsidR="001D2A19">
        <w:rPr>
          <w:rFonts w:hint="cs"/>
          <w:rtl/>
        </w:rPr>
        <w:t>טלפון</w:t>
      </w:r>
      <w:r w:rsidR="005D525C">
        <w:rPr>
          <w:rFonts w:hint="cs"/>
          <w:rtl/>
        </w:rPr>
        <w:t xml:space="preserve"> המשמש </w:t>
      </w:r>
      <w:r w:rsidR="001D2A19">
        <w:rPr>
          <w:rFonts w:hint="cs"/>
          <w:rtl/>
        </w:rPr>
        <w:t>ל</w:t>
      </w:r>
      <w:r w:rsidR="005D525C">
        <w:rPr>
          <w:rFonts w:hint="cs"/>
          <w:rtl/>
        </w:rPr>
        <w:t xml:space="preserve"> </w:t>
      </w:r>
      <w:r w:rsidR="005D525C">
        <w:t>2FA</w:t>
      </w:r>
      <w:r w:rsidR="005D525C">
        <w:rPr>
          <w:rFonts w:hint="cs"/>
          <w:rtl/>
        </w:rPr>
        <w:t xml:space="preserve"> (</w:t>
      </w:r>
      <w:r w:rsidR="005D525C">
        <w:t>two factor authentication</w:t>
      </w:r>
      <w:r w:rsidR="005D525C">
        <w:rPr>
          <w:rFonts w:hint="cs"/>
          <w:rtl/>
        </w:rPr>
        <w:t>)</w:t>
      </w:r>
      <w:r>
        <w:rPr>
          <w:rtl/>
        </w:rPr>
        <w:br/>
      </w:r>
      <w:r>
        <w:rPr>
          <w:rFonts w:hint="cs"/>
          <w:rtl/>
        </w:rPr>
        <w:t xml:space="preserve">יעד תקשורת </w:t>
      </w:r>
      <w:r>
        <w:rPr>
          <w:rFonts w:ascii="Wingdings" w:eastAsia="Wingdings" w:hAnsi="Wingdings" w:cs="Wingdings"/>
        </w:rPr>
        <w:sym w:font="Wingdings" w:char="F0F3"/>
      </w:r>
      <w:r>
        <w:rPr>
          <w:rFonts w:hint="cs"/>
          <w:rtl/>
        </w:rPr>
        <w:t xml:space="preserve"> סביבה: ישנה הזדהות של משתמש ה </w:t>
      </w:r>
      <w:r>
        <w:t>Google/Apple store</w:t>
      </w:r>
      <w:r>
        <w:rPr>
          <w:rFonts w:hint="cs"/>
          <w:rtl/>
        </w:rPr>
        <w:t xml:space="preserve"> וגם כן הזדהות של דגם ומספר סידורי של המכשיר. </w:t>
      </w:r>
    </w:p>
    <w:p w14:paraId="029682DF" w14:textId="77777777" w:rsidR="005A796F" w:rsidRDefault="005A796F" w:rsidP="00221FC2">
      <w:pPr>
        <w:pStyle w:val="3"/>
        <w:numPr>
          <w:ilvl w:val="0"/>
          <w:numId w:val="0"/>
        </w:numPr>
        <w:ind w:left="1224" w:hanging="504"/>
      </w:pPr>
    </w:p>
    <w:p w14:paraId="6F570437" w14:textId="24B497F4" w:rsidR="0044724A" w:rsidRDefault="00CC758D" w:rsidP="008C36E3">
      <w:pPr>
        <w:pStyle w:val="4"/>
        <w:numPr>
          <w:ilvl w:val="3"/>
          <w:numId w:val="74"/>
        </w:numPr>
      </w:pPr>
      <w:r>
        <w:rPr>
          <w:rFonts w:hint="cs"/>
          <w:rtl/>
        </w:rPr>
        <w:t xml:space="preserve">תקשורת מקומית ושמירת נתונים </w:t>
      </w:r>
      <w:r w:rsidR="00EE127F">
        <w:rPr>
          <w:rFonts w:ascii="Wingdings" w:eastAsia="Wingdings" w:hAnsi="Wingdings" w:cs="Wingdings"/>
        </w:rPr>
        <w:sym w:font="Wingdings" w:char="F0F3"/>
      </w:r>
      <w:r w:rsidR="00DD79B0">
        <w:rPr>
          <w:rFonts w:hint="cs"/>
          <w:rtl/>
        </w:rPr>
        <w:t xml:space="preserve"> ידע:</w:t>
      </w:r>
    </w:p>
    <w:p w14:paraId="6B575704" w14:textId="5D30FF74" w:rsidR="003914CF" w:rsidRDefault="003914CF" w:rsidP="00221FC2">
      <w:pPr>
        <w:pStyle w:val="4"/>
        <w:numPr>
          <w:ilvl w:val="0"/>
          <w:numId w:val="0"/>
        </w:numPr>
        <w:ind w:left="1728"/>
        <w:rPr>
          <w:rtl/>
        </w:rPr>
      </w:pPr>
      <w:r>
        <w:rPr>
          <w:rFonts w:hint="cs"/>
          <w:rtl/>
        </w:rPr>
        <w:t>במסגרת אפליקציה זו התקשורת המקומית הנה בין האפליקציה למכשיר הטלפון של המשתמש</w:t>
      </w:r>
    </w:p>
    <w:p w14:paraId="3BC4F8AE" w14:textId="3951A783" w:rsidR="003914CF" w:rsidRDefault="00850D8D" w:rsidP="00221FC2">
      <w:pPr>
        <w:pStyle w:val="4"/>
        <w:numPr>
          <w:ilvl w:val="0"/>
          <w:numId w:val="0"/>
        </w:numPr>
        <w:ind w:left="1728"/>
        <w:rPr>
          <w:rtl/>
        </w:rPr>
      </w:pPr>
      <w:r>
        <w:rPr>
          <w:rFonts w:hint="cs"/>
          <w:rtl/>
        </w:rPr>
        <w:t>נפריד לשני מופעים שונים של התקשורת:</w:t>
      </w:r>
    </w:p>
    <w:p w14:paraId="0C941413" w14:textId="172F9D75" w:rsidR="00850D8D" w:rsidRDefault="00850D8D" w:rsidP="00221FC2">
      <w:pPr>
        <w:pStyle w:val="4"/>
        <w:numPr>
          <w:ilvl w:val="4"/>
          <w:numId w:val="39"/>
        </w:numPr>
        <w:rPr>
          <w:rtl/>
        </w:rPr>
      </w:pPr>
      <w:r>
        <w:rPr>
          <w:rFonts w:hint="cs"/>
          <w:rtl/>
        </w:rPr>
        <w:t>אנימציית התו הירוק</w:t>
      </w:r>
    </w:p>
    <w:p w14:paraId="18B84B80" w14:textId="22BE77A2" w:rsidR="00850D8D" w:rsidRDefault="00850D8D" w:rsidP="00046232">
      <w:pPr>
        <w:pStyle w:val="4"/>
        <w:numPr>
          <w:ilvl w:val="4"/>
          <w:numId w:val="39"/>
        </w:numPr>
        <w:rPr>
          <w:rtl/>
        </w:rPr>
      </w:pPr>
      <w:r>
        <w:rPr>
          <w:rFonts w:hint="cs"/>
          <w:rtl/>
        </w:rPr>
        <w:t xml:space="preserve">תעודת </w:t>
      </w:r>
      <w:r w:rsidR="00CA586A">
        <w:rPr>
          <w:rFonts w:hint="cs"/>
          <w:rtl/>
        </w:rPr>
        <w:t>תו ירוק</w:t>
      </w:r>
      <w:r w:rsidR="00F56AAA">
        <w:rPr>
          <w:rFonts w:hint="cs"/>
          <w:rtl/>
        </w:rPr>
        <w:t xml:space="preserve"> </w:t>
      </w:r>
    </w:p>
    <w:p w14:paraId="33DB52AF" w14:textId="69B48823" w:rsidR="00046232" w:rsidRDefault="00046232" w:rsidP="00221FC2">
      <w:pPr>
        <w:pStyle w:val="4"/>
        <w:numPr>
          <w:ilvl w:val="0"/>
          <w:numId w:val="0"/>
        </w:numPr>
        <w:ind w:left="1728"/>
        <w:rPr>
          <w:rtl/>
        </w:rPr>
      </w:pPr>
      <w:r>
        <w:rPr>
          <w:rFonts w:hint="cs"/>
          <w:rtl/>
        </w:rPr>
        <w:t xml:space="preserve">אנימצייית התו הירוק אינה מוצפנת וניתנת להקלטה וניגון ע"י כל </w:t>
      </w:r>
      <w:r w:rsidR="004B4883">
        <w:rPr>
          <w:rFonts w:hint="cs"/>
          <w:rtl/>
        </w:rPr>
        <w:t xml:space="preserve">מי שיש לו גישה למכשיר בו הונפק התו. בנוסף הקוד היוצר את האנימצייה גלוי בתוך </w:t>
      </w:r>
      <w:r w:rsidR="00D43BEE">
        <w:rPr>
          <w:rFonts w:hint="cs"/>
          <w:rtl/>
        </w:rPr>
        <w:t>בתוך האפליקצייה וניתן בנקל לשלוף ולהשתמש בו ללא הרשאה [</w:t>
      </w:r>
      <w:r w:rsidR="00CE10D0">
        <w:rPr>
          <w:rtl/>
        </w:rPr>
        <w:fldChar w:fldCharType="begin"/>
      </w:r>
      <w:r w:rsidR="00CE10D0">
        <w:rPr>
          <w:rtl/>
        </w:rPr>
        <w:instrText xml:space="preserve"> </w:instrText>
      </w:r>
      <w:r w:rsidR="00CE10D0">
        <w:rPr>
          <w:rFonts w:hint="cs"/>
        </w:rPr>
        <w:instrText>REF</w:instrText>
      </w:r>
      <w:r w:rsidR="00CE10D0">
        <w:rPr>
          <w:rFonts w:hint="cs"/>
          <w:rtl/>
        </w:rPr>
        <w:instrText xml:space="preserve"> _</w:instrText>
      </w:r>
      <w:r w:rsidR="00CE10D0">
        <w:rPr>
          <w:rFonts w:hint="cs"/>
        </w:rPr>
        <w:instrText>Ref70327429 \r \h</w:instrText>
      </w:r>
      <w:r w:rsidR="00CE10D0">
        <w:rPr>
          <w:rtl/>
        </w:rPr>
        <w:instrText xml:space="preserve"> </w:instrText>
      </w:r>
      <w:r w:rsidR="00CE10D0">
        <w:rPr>
          <w:rtl/>
        </w:rPr>
      </w:r>
      <w:r w:rsidR="00CE10D0">
        <w:rPr>
          <w:rtl/>
        </w:rPr>
        <w:fldChar w:fldCharType="separate"/>
      </w:r>
      <w:r w:rsidR="00C27A19">
        <w:rPr>
          <w:rtl/>
        </w:rPr>
        <w:t>‏5.18</w:t>
      </w:r>
      <w:r w:rsidR="00CE10D0">
        <w:rPr>
          <w:rtl/>
        </w:rPr>
        <w:fldChar w:fldCharType="end"/>
      </w:r>
      <w:r w:rsidR="00D43BEE">
        <w:rPr>
          <w:rFonts w:hint="cs"/>
          <w:rtl/>
        </w:rPr>
        <w:t>].</w:t>
      </w:r>
      <w:r w:rsidR="005621AD">
        <w:rPr>
          <w:rFonts w:hint="cs"/>
          <w:rtl/>
        </w:rPr>
        <w:t xml:space="preserve"> </w:t>
      </w:r>
      <w:r w:rsidR="009100A0">
        <w:rPr>
          <w:rFonts w:hint="cs"/>
          <w:color w:val="FF0000"/>
          <w:rtl/>
        </w:rPr>
        <w:t>ק</w:t>
      </w:r>
      <w:r w:rsidR="00270BF8" w:rsidRPr="00221FC2">
        <w:rPr>
          <w:rFonts w:hint="eastAsia"/>
          <w:color w:val="FF0000"/>
          <w:rtl/>
        </w:rPr>
        <w:t>יים</w:t>
      </w:r>
      <w:r w:rsidR="00270BF8" w:rsidRPr="00221FC2">
        <w:rPr>
          <w:color w:val="FF0000"/>
          <w:rtl/>
        </w:rPr>
        <w:t xml:space="preserve"> </w:t>
      </w:r>
      <w:r w:rsidR="00270BF8" w:rsidRPr="00221FC2">
        <w:rPr>
          <w:rFonts w:hint="eastAsia"/>
          <w:color w:val="FF0000"/>
          <w:rtl/>
        </w:rPr>
        <w:t>סיכון</w:t>
      </w:r>
      <w:r w:rsidR="00270BF8" w:rsidRPr="00221FC2">
        <w:rPr>
          <w:color w:val="FF0000"/>
          <w:rtl/>
        </w:rPr>
        <w:t xml:space="preserve"> </w:t>
      </w:r>
      <w:r w:rsidR="00270BF8" w:rsidRPr="00221FC2">
        <w:rPr>
          <w:rFonts w:hint="eastAsia"/>
          <w:color w:val="FF0000"/>
          <w:rtl/>
        </w:rPr>
        <w:t>לזיו</w:t>
      </w:r>
      <w:r w:rsidR="009100A0">
        <w:rPr>
          <w:rFonts w:hint="cs"/>
          <w:color w:val="FF0000"/>
          <w:rtl/>
        </w:rPr>
        <w:t>ף</w:t>
      </w:r>
      <w:r w:rsidR="00270BF8" w:rsidRPr="00221FC2">
        <w:rPr>
          <w:color w:val="FF0000"/>
          <w:rtl/>
        </w:rPr>
        <w:t xml:space="preserve"> האנימציה </w:t>
      </w:r>
      <w:r w:rsidR="009100A0" w:rsidRPr="00221FC2">
        <w:rPr>
          <w:rFonts w:hint="eastAsia"/>
          <w:color w:val="FF0000"/>
          <w:rtl/>
        </w:rPr>
        <w:t>וקבלת</w:t>
      </w:r>
      <w:r w:rsidR="009100A0" w:rsidRPr="00221FC2">
        <w:rPr>
          <w:color w:val="FF0000"/>
          <w:rtl/>
        </w:rPr>
        <w:t xml:space="preserve"> </w:t>
      </w:r>
      <w:r w:rsidR="009100A0" w:rsidRPr="00221FC2">
        <w:rPr>
          <w:rFonts w:hint="eastAsia"/>
          <w:color w:val="FF0000"/>
          <w:rtl/>
        </w:rPr>
        <w:t>הרשאת</w:t>
      </w:r>
      <w:r w:rsidR="009100A0" w:rsidRPr="00221FC2">
        <w:rPr>
          <w:color w:val="FF0000"/>
          <w:rtl/>
        </w:rPr>
        <w:t xml:space="preserve"> </w:t>
      </w:r>
      <w:r w:rsidR="009100A0" w:rsidRPr="00221FC2">
        <w:rPr>
          <w:rFonts w:hint="eastAsia"/>
          <w:color w:val="FF0000"/>
          <w:rtl/>
        </w:rPr>
        <w:t>תו</w:t>
      </w:r>
      <w:r w:rsidR="009100A0" w:rsidRPr="00221FC2">
        <w:rPr>
          <w:color w:val="FF0000"/>
          <w:rtl/>
        </w:rPr>
        <w:t xml:space="preserve"> </w:t>
      </w:r>
      <w:r w:rsidR="009100A0" w:rsidRPr="00221FC2">
        <w:rPr>
          <w:rFonts w:hint="eastAsia"/>
          <w:color w:val="FF0000"/>
          <w:rtl/>
        </w:rPr>
        <w:t>ירוק</w:t>
      </w:r>
      <w:r w:rsidR="009100A0" w:rsidRPr="00221FC2">
        <w:rPr>
          <w:color w:val="FF0000"/>
          <w:rtl/>
        </w:rPr>
        <w:t xml:space="preserve"> </w:t>
      </w:r>
      <w:r w:rsidR="009100A0" w:rsidRPr="00221FC2">
        <w:rPr>
          <w:rFonts w:hint="eastAsia"/>
          <w:color w:val="FF0000"/>
          <w:rtl/>
        </w:rPr>
        <w:t>שלא</w:t>
      </w:r>
      <w:r w:rsidR="009100A0" w:rsidRPr="00221FC2">
        <w:rPr>
          <w:color w:val="FF0000"/>
          <w:rtl/>
        </w:rPr>
        <w:t xml:space="preserve"> </w:t>
      </w:r>
      <w:r w:rsidR="009100A0" w:rsidRPr="00221FC2">
        <w:rPr>
          <w:rFonts w:hint="eastAsia"/>
          <w:color w:val="FF0000"/>
          <w:rtl/>
        </w:rPr>
        <w:t>כדין</w:t>
      </w:r>
    </w:p>
    <w:p w14:paraId="3199540B" w14:textId="63B2C7FC" w:rsidR="00567434" w:rsidRDefault="00433071" w:rsidP="005621AD">
      <w:pPr>
        <w:pStyle w:val="4"/>
        <w:numPr>
          <w:ilvl w:val="0"/>
          <w:numId w:val="0"/>
        </w:numPr>
        <w:ind w:left="1728"/>
        <w:rPr>
          <w:rtl/>
        </w:rPr>
      </w:pPr>
      <w:r>
        <w:rPr>
          <w:rFonts w:hint="cs"/>
          <w:rtl/>
        </w:rPr>
        <w:t xml:space="preserve">תעודת </w:t>
      </w:r>
      <w:r w:rsidR="008278AE">
        <w:rPr>
          <w:rFonts w:hint="cs"/>
          <w:rtl/>
        </w:rPr>
        <w:t>התו הירוק</w:t>
      </w:r>
      <w:r>
        <w:rPr>
          <w:rFonts w:hint="cs"/>
          <w:rtl/>
        </w:rPr>
        <w:t xml:space="preserve"> כוללת קוד </w:t>
      </w:r>
      <w:r>
        <w:t>QR</w:t>
      </w:r>
      <w:r>
        <w:rPr>
          <w:rFonts w:hint="cs"/>
          <w:rtl/>
        </w:rPr>
        <w:t xml:space="preserve"> שמכיל מידע של המתחסן </w:t>
      </w:r>
      <w:r w:rsidR="004436C7">
        <w:rPr>
          <w:rFonts w:hint="cs"/>
          <w:rtl/>
        </w:rPr>
        <w:t xml:space="preserve">שהנו מוצפן ע"י </w:t>
      </w:r>
      <w:r w:rsidR="004436C7">
        <w:t>RSA private key</w:t>
      </w:r>
      <w:r w:rsidR="004436C7">
        <w:rPr>
          <w:rFonts w:hint="cs"/>
          <w:rtl/>
        </w:rPr>
        <w:t xml:space="preserve"> שמאפשר פתיחה ע"י </w:t>
      </w:r>
      <w:r w:rsidR="000425BC">
        <w:rPr>
          <w:rFonts w:hint="cs"/>
          <w:rtl/>
        </w:rPr>
        <w:t>מפתח ציבורי של משרד הבריאות [</w:t>
      </w:r>
      <w:r w:rsidR="000425BC">
        <w:rPr>
          <w:rtl/>
        </w:rPr>
        <w:fldChar w:fldCharType="begin"/>
      </w:r>
      <w:r w:rsidR="000425BC">
        <w:rPr>
          <w:rtl/>
        </w:rPr>
        <w:instrText xml:space="preserve"> </w:instrText>
      </w:r>
      <w:r w:rsidR="000425BC">
        <w:rPr>
          <w:rFonts w:hint="cs"/>
        </w:rPr>
        <w:instrText>REF</w:instrText>
      </w:r>
      <w:r w:rsidR="000425BC">
        <w:rPr>
          <w:rFonts w:hint="cs"/>
          <w:rtl/>
        </w:rPr>
        <w:instrText xml:space="preserve"> _</w:instrText>
      </w:r>
      <w:r w:rsidR="000425BC">
        <w:rPr>
          <w:rFonts w:hint="cs"/>
        </w:rPr>
        <w:instrText>Ref70327743 \r \h</w:instrText>
      </w:r>
      <w:r w:rsidR="000425BC">
        <w:rPr>
          <w:rtl/>
        </w:rPr>
        <w:instrText xml:space="preserve"> </w:instrText>
      </w:r>
      <w:r w:rsidR="000425BC">
        <w:rPr>
          <w:rtl/>
        </w:rPr>
      </w:r>
      <w:r w:rsidR="000425BC">
        <w:rPr>
          <w:rtl/>
        </w:rPr>
        <w:fldChar w:fldCharType="separate"/>
      </w:r>
      <w:r w:rsidR="00C27A19">
        <w:rPr>
          <w:rtl/>
        </w:rPr>
        <w:t>‏5.19</w:t>
      </w:r>
      <w:r w:rsidR="000425BC">
        <w:rPr>
          <w:rtl/>
        </w:rPr>
        <w:fldChar w:fldCharType="end"/>
      </w:r>
      <w:r w:rsidR="000425BC">
        <w:rPr>
          <w:rFonts w:hint="cs"/>
          <w:rtl/>
        </w:rPr>
        <w:t>]</w:t>
      </w:r>
      <w:r w:rsidR="007971EC">
        <w:rPr>
          <w:rtl/>
        </w:rPr>
        <w:br/>
      </w:r>
    </w:p>
    <w:p w14:paraId="275E2DA5" w14:textId="30150624" w:rsidR="009A7F5D" w:rsidRPr="009A7F5D" w:rsidRDefault="007971EC" w:rsidP="00221FC2">
      <w:pPr>
        <w:pStyle w:val="4"/>
        <w:numPr>
          <w:ilvl w:val="0"/>
          <w:numId w:val="0"/>
        </w:numPr>
        <w:ind w:left="1728"/>
        <w:rPr>
          <w:rtl/>
        </w:rPr>
      </w:pPr>
      <w:r>
        <w:rPr>
          <w:rFonts w:hint="cs"/>
          <w:rtl/>
        </w:rPr>
        <w:t xml:space="preserve">תקשורת מקומית </w:t>
      </w:r>
      <w:r>
        <w:rPr>
          <w:rFonts w:ascii="Wingdings" w:eastAsia="Wingdings" w:hAnsi="Wingdings" w:cs="Wingdings"/>
        </w:rPr>
        <w:sym w:font="Wingdings" w:char="F0F3"/>
      </w:r>
      <w:r>
        <w:rPr>
          <w:rFonts w:hint="cs"/>
          <w:rtl/>
        </w:rPr>
        <w:t xml:space="preserve"> סביבה: לפי מדיניות גוגל/אפל הפרוטוקול</w:t>
      </w:r>
      <w:r w:rsidDel="006616ED">
        <w:rPr>
          <w:rFonts w:hint="cs"/>
          <w:rtl/>
        </w:rPr>
        <w:t xml:space="preserve"> </w:t>
      </w:r>
      <w:r>
        <w:rPr>
          <w:rFonts w:hint="cs"/>
          <w:rtl/>
        </w:rPr>
        <w:t>מוצפן.</w:t>
      </w:r>
    </w:p>
    <w:p w14:paraId="63B83CAF" w14:textId="77777777" w:rsidR="00567434" w:rsidRDefault="00567434" w:rsidP="00221FC2">
      <w:pPr>
        <w:pStyle w:val="3"/>
        <w:numPr>
          <w:ilvl w:val="0"/>
          <w:numId w:val="0"/>
        </w:numPr>
        <w:ind w:left="1224" w:hanging="504"/>
      </w:pPr>
    </w:p>
    <w:p w14:paraId="0E35F4F5" w14:textId="5CFE90A5" w:rsidR="004B4883" w:rsidRDefault="00CF0627" w:rsidP="008C36E3">
      <w:pPr>
        <w:pStyle w:val="4"/>
        <w:numPr>
          <w:ilvl w:val="3"/>
          <w:numId w:val="74"/>
        </w:numPr>
      </w:pPr>
      <w:r>
        <w:rPr>
          <w:noProof/>
        </w:rPr>
        <mc:AlternateContent>
          <mc:Choice Requires="wps">
            <w:drawing>
              <wp:anchor distT="0" distB="0" distL="114300" distR="114300" simplePos="0" relativeHeight="251658259" behindDoc="0" locked="0" layoutInCell="1" allowOverlap="1" wp14:anchorId="2CFFF730" wp14:editId="0CC4E437">
                <wp:simplePos x="0" y="0"/>
                <wp:positionH relativeFrom="column">
                  <wp:posOffset>513715</wp:posOffset>
                </wp:positionH>
                <wp:positionV relativeFrom="paragraph">
                  <wp:posOffset>3914140</wp:posOffset>
                </wp:positionV>
                <wp:extent cx="5440680" cy="635"/>
                <wp:effectExtent l="0" t="0" r="0" b="0"/>
                <wp:wrapTopAndBottom/>
                <wp:docPr id="84" name="Text Box 84"/>
                <wp:cNvGraphicFramePr/>
                <a:graphic xmlns:a="http://schemas.openxmlformats.org/drawingml/2006/main">
                  <a:graphicData uri="http://schemas.microsoft.com/office/word/2010/wordprocessingShape">
                    <wps:wsp>
                      <wps:cNvSpPr txBox="1"/>
                      <wps:spPr>
                        <a:xfrm>
                          <a:off x="0" y="0"/>
                          <a:ext cx="5440680" cy="635"/>
                        </a:xfrm>
                        <a:prstGeom prst="rect">
                          <a:avLst/>
                        </a:prstGeom>
                        <a:solidFill>
                          <a:prstClr val="white"/>
                        </a:solidFill>
                        <a:ln>
                          <a:noFill/>
                        </a:ln>
                      </wps:spPr>
                      <wps:txbx>
                        <w:txbxContent>
                          <w:p w14:paraId="446B21DA" w14:textId="23E26A73" w:rsidR="00CF0627" w:rsidRPr="00196D02" w:rsidRDefault="00CF0627" w:rsidP="00221FC2">
                            <w:pPr>
                              <w:pStyle w:val="Caption"/>
                              <w:rPr>
                                <w:noProof/>
                              </w:rPr>
                            </w:pPr>
                            <w:bookmarkStart w:id="156" w:name="_Toc85713976"/>
                            <w:r>
                              <w:rPr>
                                <w:rtl/>
                              </w:rPr>
                              <w:t xml:space="preserve">איור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C27A19">
                              <w:rPr>
                                <w:noProof/>
                                <w:rtl/>
                              </w:rPr>
                              <w:t>12</w:t>
                            </w:r>
                            <w:r>
                              <w:rPr>
                                <w:rtl/>
                              </w:rPr>
                              <w:fldChar w:fldCharType="end"/>
                            </w:r>
                            <w:r>
                              <w:rPr>
                                <w:rFonts w:hint="cs"/>
                                <w:rtl/>
                              </w:rPr>
                              <w:t xml:space="preserve"> </w:t>
                            </w:r>
                            <w:r w:rsidRPr="0056056C">
                              <w:rPr>
                                <w:rtl/>
                              </w:rPr>
                              <w:t>יעדי תקשורת האפליקציה</w:t>
                            </w:r>
                            <w:bookmarkEnd w:id="1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FFF730" id="Text Box 84" o:spid="_x0000_s1031" type="#_x0000_t202" style="position:absolute;left:0;text-align:left;margin-left:40.45pt;margin-top:308.2pt;width:428.4pt;height:.05pt;z-index:25165825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" stroked="f">
                <v:textbox style="mso-fit-shape-to-text:t" inset="0,0,0,0">
                  <w:txbxContent>
                    <w:p w14:paraId="446B21DA" w14:textId="23E26A73" w:rsidR="00CF0627" w:rsidRPr="00196D02" w:rsidRDefault="00CF0627" w:rsidP="00221FC2">
                      <w:pPr>
                        <w:pStyle w:val="Caption"/>
                        <w:rPr>
                          <w:noProof/>
                        </w:rPr>
                      </w:pPr>
                      <w:bookmarkStart w:id="157" w:name="_Toc85713976"/>
                      <w:r>
                        <w:rPr>
                          <w:rtl/>
                        </w:rPr>
                        <w:t xml:space="preserve">איור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C27A19">
                        <w:rPr>
                          <w:noProof/>
                          <w:rtl/>
                        </w:rPr>
                        <w:t>12</w:t>
                      </w:r>
                      <w:r>
                        <w:rPr>
                          <w:rtl/>
                        </w:rPr>
                        <w:fldChar w:fldCharType="end"/>
                      </w:r>
                      <w:r>
                        <w:rPr>
                          <w:rFonts w:hint="cs"/>
                          <w:rtl/>
                        </w:rPr>
                        <w:t xml:space="preserve"> </w:t>
                      </w:r>
                      <w:r w:rsidRPr="0056056C">
                        <w:rPr>
                          <w:rtl/>
                        </w:rPr>
                        <w:t>יעדי תקשורת האפליקציה</w:t>
                      </w:r>
                      <w:bookmarkEnd w:id="157"/>
                    </w:p>
                  </w:txbxContent>
                </v:textbox>
                <w10:wrap type="topAndBottom"/>
              </v:shape>
            </w:pict>
          </mc:Fallback>
        </mc:AlternateContent>
      </w:r>
      <w:r>
        <w:rPr>
          <w:noProof/>
        </w:rPr>
        <w:drawing>
          <wp:anchor distT="0" distB="0" distL="114300" distR="114300" simplePos="0" relativeHeight="251658258" behindDoc="0" locked="0" layoutInCell="1" allowOverlap="1" wp14:anchorId="0F05568C" wp14:editId="7873B6FE">
            <wp:simplePos x="0" y="0"/>
            <wp:positionH relativeFrom="page">
              <wp:posOffset>1085344</wp:posOffset>
            </wp:positionH>
            <wp:positionV relativeFrom="paragraph">
              <wp:posOffset>977011</wp:posOffset>
            </wp:positionV>
            <wp:extent cx="5440680" cy="2880360"/>
            <wp:effectExtent l="0" t="0" r="7620" b="0"/>
            <wp:wrapTopAndBottom/>
            <wp:docPr id="83" name="Picture 8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Graphical user interface, application&#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440680" cy="28803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67434">
        <w:rPr>
          <w:rFonts w:hint="cs"/>
          <w:rtl/>
        </w:rPr>
        <w:t xml:space="preserve">תקשורת חיצונית </w:t>
      </w:r>
      <w:r w:rsidR="00567434">
        <w:rPr>
          <w:rFonts w:ascii="Wingdings" w:eastAsia="Wingdings" w:hAnsi="Wingdings" w:cs="Wingdings"/>
        </w:rPr>
        <w:t>ó</w:t>
      </w:r>
      <w:r w:rsidR="00567434">
        <w:rPr>
          <w:rFonts w:hint="cs"/>
          <w:rtl/>
        </w:rPr>
        <w:t xml:space="preserve"> ידע:  </w:t>
      </w:r>
      <w:r w:rsidR="006004E7">
        <w:rPr>
          <w:rFonts w:hint="cs"/>
          <w:rtl/>
        </w:rPr>
        <w:t xml:space="preserve">תקשורת </w:t>
      </w:r>
      <w:r w:rsidR="006004E7">
        <w:t>WAN</w:t>
      </w:r>
      <w:r w:rsidR="006004E7">
        <w:rPr>
          <w:rFonts w:hint="cs"/>
          <w:rtl/>
        </w:rPr>
        <w:t xml:space="preserve"> </w:t>
      </w:r>
      <w:r w:rsidR="002B22F0">
        <w:rPr>
          <w:rFonts w:hint="cs"/>
          <w:rtl/>
        </w:rPr>
        <w:t xml:space="preserve">מול אתר משרד הבריאות </w:t>
      </w:r>
      <w:r w:rsidR="006004E7">
        <w:rPr>
          <w:rFonts w:hint="cs"/>
          <w:rtl/>
        </w:rPr>
        <w:t>הנה</w:t>
      </w:r>
      <w:r w:rsidR="00F93AA1">
        <w:rPr>
          <w:rFonts w:hint="cs"/>
          <w:rtl/>
        </w:rPr>
        <w:t xml:space="preserve"> בערוץ </w:t>
      </w:r>
      <w:r w:rsidR="00EC006C">
        <w:t>https://</w:t>
      </w:r>
      <w:r w:rsidR="00EC006C">
        <w:rPr>
          <w:rFonts w:hint="cs"/>
          <w:rtl/>
        </w:rPr>
        <w:t xml:space="preserve"> כלומר מוצפן ע"י שיטת ה </w:t>
      </w:r>
      <w:r w:rsidR="00EC006C">
        <w:t>ssl</w:t>
      </w:r>
      <w:r w:rsidR="0031790F">
        <w:rPr>
          <w:rFonts w:hint="cs"/>
          <w:rtl/>
        </w:rPr>
        <w:t>/</w:t>
      </w:r>
      <w:r w:rsidR="00FD0613">
        <w:t>tls</w:t>
      </w:r>
      <w:r w:rsidR="000E4316">
        <w:rPr>
          <w:rFonts w:hint="cs"/>
          <w:rtl/>
        </w:rPr>
        <w:t xml:space="preserve">. לראיה ב </w:t>
      </w:r>
      <w:r w:rsidR="000E4316">
        <w:t>Certificate</w:t>
      </w:r>
      <w:r w:rsidR="000E4316">
        <w:rPr>
          <w:rFonts w:hint="cs"/>
          <w:rtl/>
        </w:rPr>
        <w:t xml:space="preserve"> של האתר יש</w:t>
      </w:r>
      <w:r w:rsidR="00AB68CA">
        <w:rPr>
          <w:rFonts w:hint="cs"/>
          <w:rtl/>
        </w:rPr>
        <w:t xml:space="preserve"> אימות למפתח ולשימוש בו</w:t>
      </w:r>
    </w:p>
    <w:p w14:paraId="16785565" w14:textId="3EFCED55" w:rsidR="001C7B6E" w:rsidRDefault="001C7B6E" w:rsidP="00221FC2">
      <w:pPr>
        <w:pStyle w:val="3"/>
        <w:keepNext/>
        <w:numPr>
          <w:ilvl w:val="0"/>
          <w:numId w:val="0"/>
        </w:numPr>
        <w:ind w:left="1224"/>
        <w:jc w:val="center"/>
      </w:pPr>
    </w:p>
    <w:p w14:paraId="0A218FD8" w14:textId="19AE502A" w:rsidR="00F301E8" w:rsidRPr="004B4883" w:rsidRDefault="00F301E8" w:rsidP="00221FC2">
      <w:pPr>
        <w:pStyle w:val="3"/>
        <w:numPr>
          <w:ilvl w:val="0"/>
          <w:numId w:val="0"/>
        </w:numPr>
        <w:ind w:left="1440" w:hanging="216"/>
      </w:pPr>
    </w:p>
    <w:p w14:paraId="385218DF" w14:textId="4D104B3B" w:rsidR="000135F3" w:rsidRPr="00221FC2" w:rsidRDefault="00C86179" w:rsidP="008C36E3">
      <w:pPr>
        <w:pStyle w:val="4"/>
        <w:numPr>
          <w:ilvl w:val="3"/>
          <w:numId w:val="74"/>
        </w:numPr>
      </w:pPr>
      <w:r>
        <w:rPr>
          <w:rFonts w:hint="cs"/>
          <w:rtl/>
        </w:rPr>
        <w:t xml:space="preserve">תקשורת חיצונית </w:t>
      </w:r>
      <w:r>
        <w:rPr>
          <w:rFonts w:ascii="Wingdings" w:eastAsia="Wingdings" w:hAnsi="Wingdings" w:cs="Wingdings"/>
        </w:rPr>
        <w:sym w:font="Wingdings" w:char="F0F3"/>
      </w:r>
      <w:r>
        <w:rPr>
          <w:rFonts w:hint="cs"/>
          <w:rtl/>
        </w:rPr>
        <w:t xml:space="preserve"> מידע:</w:t>
      </w:r>
      <w:r w:rsidR="001C7B6E">
        <w:rPr>
          <w:rtl/>
        </w:rPr>
        <w:br/>
      </w:r>
      <w:r w:rsidR="004B1612" w:rsidRPr="00221FC2">
        <w:rPr>
          <w:rFonts w:hint="eastAsia"/>
          <w:rtl/>
        </w:rPr>
        <w:t>ארגון</w:t>
      </w:r>
      <w:r w:rsidR="004B1612" w:rsidRPr="00221FC2">
        <w:rPr>
          <w:rtl/>
        </w:rPr>
        <w:t xml:space="preserve"> </w:t>
      </w:r>
      <w:r w:rsidR="004B1612" w:rsidRPr="00221FC2">
        <w:rPr>
          <w:rFonts w:hint="eastAsia"/>
          <w:rtl/>
        </w:rPr>
        <w:t>שהנו</w:t>
      </w:r>
      <w:r w:rsidR="004B1612" w:rsidRPr="00221FC2">
        <w:rPr>
          <w:rtl/>
        </w:rPr>
        <w:t xml:space="preserve"> </w:t>
      </w:r>
      <w:r w:rsidR="004B1612" w:rsidRPr="00221FC2">
        <w:rPr>
          <w:rFonts w:hint="eastAsia"/>
          <w:rtl/>
        </w:rPr>
        <w:t>יעד</w:t>
      </w:r>
      <w:r w:rsidR="004B1612" w:rsidRPr="00221FC2">
        <w:rPr>
          <w:rtl/>
        </w:rPr>
        <w:t xml:space="preserve"> </w:t>
      </w:r>
      <w:r w:rsidR="004B1612" w:rsidRPr="00221FC2">
        <w:rPr>
          <w:rFonts w:hint="eastAsia"/>
          <w:rtl/>
        </w:rPr>
        <w:t>המכשיר</w:t>
      </w:r>
      <w:r w:rsidR="004B1612" w:rsidRPr="00221FC2">
        <w:rPr>
          <w:rtl/>
        </w:rPr>
        <w:t xml:space="preserve"> </w:t>
      </w:r>
      <w:r w:rsidR="004B1612" w:rsidRPr="00221FC2">
        <w:rPr>
          <w:rFonts w:hint="eastAsia"/>
          <w:rtl/>
        </w:rPr>
        <w:t>הנו</w:t>
      </w:r>
      <w:r w:rsidR="004B1612" w:rsidRPr="00221FC2">
        <w:rPr>
          <w:rtl/>
        </w:rPr>
        <w:t xml:space="preserve"> </w:t>
      </w:r>
      <w:r w:rsidR="004B1612" w:rsidRPr="00221FC2">
        <w:rPr>
          <w:rFonts w:hint="eastAsia"/>
          <w:rtl/>
        </w:rPr>
        <w:t>משרד</w:t>
      </w:r>
      <w:r w:rsidR="004B1612" w:rsidRPr="00221FC2">
        <w:rPr>
          <w:rtl/>
        </w:rPr>
        <w:t xml:space="preserve"> </w:t>
      </w:r>
      <w:r w:rsidR="004B1612" w:rsidRPr="00221FC2">
        <w:rPr>
          <w:rFonts w:hint="eastAsia"/>
          <w:rtl/>
        </w:rPr>
        <w:t>הבריאות</w:t>
      </w:r>
      <w:r w:rsidR="001C7B6E" w:rsidRPr="00221FC2">
        <w:rPr>
          <w:rtl/>
        </w:rPr>
        <w:t xml:space="preserve"> כפי שניתן לראו</w:t>
      </w:r>
      <w:r w:rsidR="001C7B6E" w:rsidRPr="00221FC2">
        <w:rPr>
          <w:rFonts w:hint="eastAsia"/>
          <w:rtl/>
        </w:rPr>
        <w:t>ת</w:t>
      </w:r>
      <w:r w:rsidR="001C7B6E" w:rsidRPr="00221FC2">
        <w:rPr>
          <w:rtl/>
        </w:rPr>
        <w:t xml:space="preserve"> </w:t>
      </w:r>
      <w:r w:rsidR="001C7B6E" w:rsidRPr="00221FC2">
        <w:rPr>
          <w:rFonts w:hint="eastAsia"/>
          <w:rtl/>
        </w:rPr>
        <w:t>מ</w:t>
      </w:r>
      <w:r w:rsidR="00BC5805" w:rsidRPr="00221FC2">
        <w:rPr>
          <w:rFonts w:hint="eastAsia"/>
          <w:rtl/>
        </w:rPr>
        <w:t>איור</w:t>
      </w:r>
      <w:r w:rsidR="00BC5805" w:rsidRPr="00221FC2">
        <w:rPr>
          <w:rtl/>
        </w:rPr>
        <w:t xml:space="preserve"> </w:t>
      </w:r>
      <w:r w:rsidR="00BC5805" w:rsidRPr="00221FC2">
        <w:rPr>
          <w:rFonts w:hint="eastAsia"/>
          <w:rtl/>
        </w:rPr>
        <w:t>דלעיל</w:t>
      </w:r>
      <w:r w:rsidR="004E5754" w:rsidRPr="00221FC2">
        <w:rPr>
          <w:rtl/>
        </w:rPr>
        <w:t>.</w:t>
      </w:r>
      <w:r w:rsidR="004E5754" w:rsidRPr="00221FC2">
        <w:rPr>
          <w:rtl/>
        </w:rPr>
        <w:br/>
      </w:r>
      <w:r w:rsidR="00106FF0" w:rsidRPr="00221FC2">
        <w:rPr>
          <w:rFonts w:hint="eastAsia"/>
          <w:rtl/>
        </w:rPr>
        <w:t>יעד</w:t>
      </w:r>
      <w:r w:rsidR="00106FF0" w:rsidRPr="00221FC2">
        <w:rPr>
          <w:rtl/>
        </w:rPr>
        <w:t xml:space="preserve"> התקשורת אינו מתארח אצל ספקים חיצוניים ובפועל </w:t>
      </w:r>
      <w:r w:rsidR="00690E0A" w:rsidRPr="00221FC2">
        <w:rPr>
          <w:rFonts w:hint="eastAsia"/>
          <w:rtl/>
        </w:rPr>
        <w:t>נמצא</w:t>
      </w:r>
      <w:r w:rsidR="00690E0A" w:rsidRPr="00221FC2">
        <w:rPr>
          <w:rtl/>
        </w:rPr>
        <w:t xml:space="preserve"> </w:t>
      </w:r>
      <w:r w:rsidR="00690E0A" w:rsidRPr="00221FC2">
        <w:rPr>
          <w:rFonts w:hint="eastAsia"/>
          <w:rtl/>
        </w:rPr>
        <w:t>ב</w:t>
      </w:r>
      <w:r w:rsidR="00624662" w:rsidRPr="00221FC2">
        <w:rPr>
          <w:rFonts w:hint="eastAsia"/>
          <w:rtl/>
        </w:rPr>
        <w:t>אתר</w:t>
      </w:r>
      <w:r w:rsidR="00624662" w:rsidRPr="00221FC2">
        <w:rPr>
          <w:rtl/>
        </w:rPr>
        <w:t xml:space="preserve"> </w:t>
      </w:r>
      <w:r w:rsidR="00624662" w:rsidRPr="00221FC2">
        <w:rPr>
          <w:rFonts w:hint="eastAsia"/>
          <w:rtl/>
        </w:rPr>
        <w:t>השרותים</w:t>
      </w:r>
      <w:r w:rsidR="00624662" w:rsidRPr="00221FC2">
        <w:rPr>
          <w:rtl/>
        </w:rPr>
        <w:t xml:space="preserve"> הממשלתי</w:t>
      </w:r>
      <w:r w:rsidR="004E5754" w:rsidRPr="00221FC2">
        <w:rPr>
          <w:rFonts w:hint="eastAsia"/>
          <w:rtl/>
        </w:rPr>
        <w:t>ים</w:t>
      </w:r>
      <w:r w:rsidR="00624662" w:rsidRPr="00221FC2">
        <w:rPr>
          <w:rtl/>
        </w:rPr>
        <w:t xml:space="preserve"> "תהילה"</w:t>
      </w:r>
      <w:r w:rsidR="004E5754" w:rsidRPr="00221FC2">
        <w:rPr>
          <w:rtl/>
        </w:rPr>
        <w:t xml:space="preserve">. </w:t>
      </w:r>
      <w:r w:rsidR="004E5754" w:rsidRPr="00221FC2">
        <w:rPr>
          <w:rtl/>
        </w:rPr>
        <w:br/>
      </w:r>
      <w:r w:rsidR="00BE3027" w:rsidRPr="00221FC2">
        <w:rPr>
          <w:rFonts w:hint="eastAsia"/>
          <w:rtl/>
        </w:rPr>
        <w:t>התקשורת</w:t>
      </w:r>
      <w:r w:rsidR="00BE3027" w:rsidRPr="00221FC2">
        <w:rPr>
          <w:rtl/>
        </w:rPr>
        <w:t xml:space="preserve"> החיצונית מוצפנת בעזרת מפתח אסימטרי </w:t>
      </w:r>
      <w:r w:rsidR="001306BD" w:rsidRPr="00221FC2">
        <w:t>RSA-2048bit</w:t>
      </w:r>
      <w:r w:rsidR="004E5754" w:rsidRPr="00221FC2">
        <w:rPr>
          <w:rtl/>
        </w:rPr>
        <w:t xml:space="preserve"> (ראה איורים מתאימים). </w:t>
      </w:r>
      <w:r w:rsidR="004E5754" w:rsidRPr="00221FC2">
        <w:rPr>
          <w:rtl/>
        </w:rPr>
        <w:br/>
      </w:r>
      <w:r w:rsidR="00CF24CE" w:rsidRPr="00221FC2">
        <w:rPr>
          <w:rFonts w:hint="eastAsia"/>
          <w:rtl/>
        </w:rPr>
        <w:t>ההזדהות</w:t>
      </w:r>
      <w:r w:rsidR="00CF24CE" w:rsidRPr="00221FC2">
        <w:rPr>
          <w:rtl/>
        </w:rPr>
        <w:t xml:space="preserve"> </w:t>
      </w:r>
      <w:r w:rsidR="008212CA" w:rsidRPr="00221FC2">
        <w:rPr>
          <w:rFonts w:hint="eastAsia"/>
          <w:rtl/>
        </w:rPr>
        <w:t>מבוצעת</w:t>
      </w:r>
      <w:r w:rsidR="008212CA" w:rsidRPr="00221FC2">
        <w:rPr>
          <w:rtl/>
        </w:rPr>
        <w:t xml:space="preserve"> </w:t>
      </w:r>
      <w:r w:rsidR="008212CA" w:rsidRPr="00221FC2">
        <w:rPr>
          <w:rFonts w:hint="eastAsia"/>
          <w:rtl/>
        </w:rPr>
        <w:t>ע</w:t>
      </w:r>
      <w:r w:rsidR="008212CA" w:rsidRPr="00221FC2">
        <w:rPr>
          <w:rtl/>
        </w:rPr>
        <w:t xml:space="preserve">"י </w:t>
      </w:r>
      <w:r w:rsidR="008212CA" w:rsidRPr="00221FC2">
        <w:rPr>
          <w:rFonts w:hint="eastAsia"/>
          <w:rtl/>
        </w:rPr>
        <w:t>סוד</w:t>
      </w:r>
      <w:r w:rsidR="008212CA" w:rsidRPr="00221FC2">
        <w:rPr>
          <w:rtl/>
        </w:rPr>
        <w:t xml:space="preserve"> </w:t>
      </w:r>
      <w:r w:rsidR="008212CA" w:rsidRPr="00221FC2">
        <w:rPr>
          <w:rFonts w:hint="eastAsia"/>
          <w:rtl/>
        </w:rPr>
        <w:t>משו</w:t>
      </w:r>
      <w:r w:rsidR="00763245" w:rsidRPr="00221FC2">
        <w:rPr>
          <w:rFonts w:hint="eastAsia"/>
          <w:rtl/>
        </w:rPr>
        <w:t>תף</w:t>
      </w:r>
      <w:r w:rsidR="00763245" w:rsidRPr="00221FC2">
        <w:rPr>
          <w:rtl/>
        </w:rPr>
        <w:t xml:space="preserve"> עם משרד הבריאות </w:t>
      </w:r>
      <w:r w:rsidR="00763245" w:rsidRPr="00221FC2">
        <w:rPr>
          <w:rFonts w:hint="eastAsia"/>
          <w:rtl/>
        </w:rPr>
        <w:t>דהינו</w:t>
      </w:r>
      <w:r w:rsidR="00763245" w:rsidRPr="00221FC2">
        <w:rPr>
          <w:rtl/>
        </w:rPr>
        <w:t xml:space="preserve"> המשתמש הנו בעל המכשיר ומקבל אליו מספר סודי שידוע רק למנפי</w:t>
      </w:r>
      <w:r w:rsidR="00763245" w:rsidRPr="00221FC2">
        <w:rPr>
          <w:rFonts w:hint="eastAsia"/>
          <w:rtl/>
        </w:rPr>
        <w:t>ק</w:t>
      </w:r>
      <w:r w:rsidR="00763245" w:rsidRPr="00221FC2">
        <w:rPr>
          <w:rtl/>
        </w:rPr>
        <w:t xml:space="preserve"> </w:t>
      </w:r>
      <w:r w:rsidR="00763245" w:rsidRPr="00221FC2">
        <w:rPr>
          <w:rFonts w:hint="eastAsia"/>
          <w:rtl/>
        </w:rPr>
        <w:t>המספר</w:t>
      </w:r>
      <w:r w:rsidR="00763245" w:rsidRPr="00221FC2">
        <w:rPr>
          <w:rtl/>
        </w:rPr>
        <w:t xml:space="preserve"> </w:t>
      </w:r>
      <w:r w:rsidR="00763245" w:rsidRPr="00221FC2">
        <w:rPr>
          <w:rFonts w:hint="eastAsia"/>
          <w:rtl/>
        </w:rPr>
        <w:t>ובעזרתו</w:t>
      </w:r>
      <w:r w:rsidR="00763245" w:rsidRPr="00221FC2">
        <w:rPr>
          <w:rtl/>
        </w:rPr>
        <w:t xml:space="preserve"> </w:t>
      </w:r>
      <w:r w:rsidR="00763245" w:rsidRPr="00221FC2">
        <w:rPr>
          <w:rFonts w:hint="eastAsia"/>
          <w:rtl/>
        </w:rPr>
        <w:t>מבוצעת</w:t>
      </w:r>
      <w:r w:rsidR="00763245" w:rsidRPr="00221FC2">
        <w:rPr>
          <w:rtl/>
        </w:rPr>
        <w:t xml:space="preserve"> </w:t>
      </w:r>
      <w:r w:rsidR="00763245" w:rsidRPr="00221FC2">
        <w:rPr>
          <w:rFonts w:hint="eastAsia"/>
          <w:rtl/>
        </w:rPr>
        <w:t>ההזדהות</w:t>
      </w:r>
      <w:r w:rsidR="00763245" w:rsidRPr="00221FC2">
        <w:rPr>
          <w:rtl/>
        </w:rPr>
        <w:t>.</w:t>
      </w:r>
      <w:r w:rsidR="00B57437" w:rsidRPr="00221FC2">
        <w:rPr>
          <w:rtl/>
        </w:rPr>
        <w:br/>
      </w:r>
      <w:r w:rsidR="00A409CC" w:rsidRPr="00221FC2">
        <w:rPr>
          <w:rFonts w:hint="eastAsia"/>
          <w:rtl/>
        </w:rPr>
        <w:t>כתובת</w:t>
      </w:r>
      <w:r w:rsidR="00A409CC" w:rsidRPr="00221FC2">
        <w:rPr>
          <w:rtl/>
        </w:rPr>
        <w:t xml:space="preserve"> </w:t>
      </w:r>
      <w:r w:rsidR="00A409CC" w:rsidRPr="00221FC2">
        <w:rPr>
          <w:rFonts w:hint="eastAsia"/>
          <w:rtl/>
        </w:rPr>
        <w:t>היעד</w:t>
      </w:r>
      <w:r w:rsidR="00A409CC" w:rsidRPr="00221FC2">
        <w:rPr>
          <w:rtl/>
        </w:rPr>
        <w:t xml:space="preserve"> </w:t>
      </w:r>
      <w:r w:rsidR="00A409CC" w:rsidRPr="00221FC2">
        <w:rPr>
          <w:rFonts w:hint="eastAsia"/>
          <w:rtl/>
        </w:rPr>
        <w:t>הנה</w:t>
      </w:r>
      <w:r w:rsidR="00A409CC" w:rsidRPr="00221FC2">
        <w:rPr>
          <w:rtl/>
        </w:rPr>
        <w:t xml:space="preserve"> </w:t>
      </w:r>
      <w:r w:rsidR="00A409CC" w:rsidRPr="00221FC2">
        <w:rPr>
          <w:rFonts w:hint="eastAsia"/>
          <w:rtl/>
        </w:rPr>
        <w:t>מוגדרת</w:t>
      </w:r>
      <w:r w:rsidR="00A409CC" w:rsidRPr="00221FC2">
        <w:rPr>
          <w:rtl/>
        </w:rPr>
        <w:t xml:space="preserve"> </w:t>
      </w:r>
      <w:r w:rsidR="00A409CC" w:rsidRPr="00221FC2">
        <w:rPr>
          <w:rFonts w:hint="eastAsia"/>
          <w:rtl/>
        </w:rPr>
        <w:t>קשיח</w:t>
      </w:r>
      <w:r w:rsidR="00A409CC" w:rsidRPr="00221FC2">
        <w:rPr>
          <w:rtl/>
        </w:rPr>
        <w:t xml:space="preserve"> </w:t>
      </w:r>
      <w:r w:rsidR="00A409CC" w:rsidRPr="00221FC2">
        <w:rPr>
          <w:rFonts w:hint="eastAsia"/>
          <w:rtl/>
        </w:rPr>
        <w:t>ל</w:t>
      </w:r>
      <w:r w:rsidR="00A409CC" w:rsidRPr="00221FC2">
        <w:rPr>
          <w:rtl/>
        </w:rPr>
        <w:t>-</w:t>
      </w:r>
      <w:r w:rsidR="00000B6C" w:rsidRPr="00221FC2">
        <w:rPr>
          <w:rtl/>
        </w:rPr>
        <w:t xml:space="preserve"> </w:t>
      </w:r>
      <w:r w:rsidR="005863F4" w:rsidRPr="00221FC2">
        <w:t>*.health.gov.il</w:t>
      </w:r>
    </w:p>
    <w:p w14:paraId="0F494987" w14:textId="18A3CD9B" w:rsidR="00E5791F" w:rsidRDefault="0053433E" w:rsidP="008C36E3">
      <w:pPr>
        <w:pStyle w:val="3"/>
        <w:numPr>
          <w:ilvl w:val="2"/>
          <w:numId w:val="74"/>
        </w:numPr>
      </w:pPr>
      <w:r>
        <w:rPr>
          <w:rFonts w:hint="cs"/>
          <w:rtl/>
        </w:rPr>
        <w:t xml:space="preserve">ציר </w:t>
      </w:r>
      <w:r w:rsidR="008550BA">
        <w:rPr>
          <w:rFonts w:hint="cs"/>
          <w:rtl/>
        </w:rPr>
        <w:t>מידע וידע:</w:t>
      </w:r>
    </w:p>
    <w:p w14:paraId="784E1B44" w14:textId="2770F85B" w:rsidR="005B3182" w:rsidRDefault="0053433E" w:rsidP="008C36E3">
      <w:pPr>
        <w:pStyle w:val="4"/>
        <w:numPr>
          <w:ilvl w:val="3"/>
          <w:numId w:val="74"/>
        </w:numPr>
        <w:rPr>
          <w:rtl/>
        </w:rPr>
      </w:pPr>
      <w:r>
        <w:rPr>
          <w:rFonts w:hint="cs"/>
          <w:rtl/>
        </w:rPr>
        <w:t xml:space="preserve">ידע </w:t>
      </w:r>
      <w:r>
        <w:rPr>
          <w:rFonts w:ascii="Wingdings" w:eastAsia="Wingdings" w:hAnsi="Wingdings" w:cs="Wingdings"/>
        </w:rPr>
        <w:sym w:font="Wingdings" w:char="F0F3"/>
      </w:r>
      <w:r>
        <w:rPr>
          <w:rFonts w:hint="cs"/>
          <w:rtl/>
        </w:rPr>
        <w:t xml:space="preserve"> מתפעל מקומי: </w:t>
      </w:r>
      <w:r w:rsidR="005B3182">
        <w:rPr>
          <w:rFonts w:hint="cs"/>
          <w:rtl/>
        </w:rPr>
        <w:t>צימוד בין המכשיר למטופל:</w:t>
      </w:r>
      <w:r w:rsidR="00DD11CE">
        <w:rPr>
          <w:rtl/>
        </w:rPr>
        <w:br/>
      </w:r>
      <w:r w:rsidR="00C548CA">
        <w:rPr>
          <w:rFonts w:hint="cs"/>
          <w:rtl/>
        </w:rPr>
        <w:t xml:space="preserve">הצימוד קיים ברמת </w:t>
      </w:r>
      <w:r w:rsidR="00EF1D0D">
        <w:rPr>
          <w:rFonts w:hint="cs"/>
          <w:rtl/>
        </w:rPr>
        <w:t xml:space="preserve">מספר </w:t>
      </w:r>
      <w:r>
        <w:rPr>
          <w:rFonts w:hint="cs"/>
          <w:rtl/>
        </w:rPr>
        <w:t>ה</w:t>
      </w:r>
      <w:r w:rsidR="00EF1D0D">
        <w:rPr>
          <w:rFonts w:hint="cs"/>
          <w:rtl/>
        </w:rPr>
        <w:t xml:space="preserve">טלפון של </w:t>
      </w:r>
      <w:r w:rsidR="00C548CA">
        <w:rPr>
          <w:rFonts w:hint="cs"/>
          <w:rtl/>
        </w:rPr>
        <w:t>בעל האפליקציה. ה</w:t>
      </w:r>
      <w:r w:rsidR="00EF54E2">
        <w:rPr>
          <w:rFonts w:hint="cs"/>
          <w:rtl/>
        </w:rPr>
        <w:t>מספר</w:t>
      </w:r>
      <w:r w:rsidR="00C548CA">
        <w:rPr>
          <w:rFonts w:hint="cs"/>
          <w:rtl/>
        </w:rPr>
        <w:t xml:space="preserve"> ניתן להעברה למכשיר אחר אך הוא עדיין רשום על המשתמש.</w:t>
      </w:r>
    </w:p>
    <w:p w14:paraId="24C18599" w14:textId="4216CEB2" w:rsidR="00DD11CE" w:rsidRDefault="0053433E" w:rsidP="008C36E3">
      <w:pPr>
        <w:pStyle w:val="4"/>
        <w:numPr>
          <w:ilvl w:val="3"/>
          <w:numId w:val="74"/>
        </w:numPr>
      </w:pPr>
      <w:r>
        <w:rPr>
          <w:rFonts w:hint="cs"/>
          <w:rtl/>
        </w:rPr>
        <w:t xml:space="preserve">מידע </w:t>
      </w:r>
      <w:r>
        <w:rPr>
          <w:rFonts w:ascii="Wingdings" w:eastAsia="Wingdings" w:hAnsi="Wingdings" w:cs="Wingdings"/>
        </w:rPr>
        <w:sym w:font="Wingdings" w:char="F0F3"/>
      </w:r>
      <w:r>
        <w:rPr>
          <w:rFonts w:hint="cs"/>
          <w:rtl/>
        </w:rPr>
        <w:t xml:space="preserve"> גורם רפואי: </w:t>
      </w:r>
      <w:r w:rsidR="00DD11CE">
        <w:rPr>
          <w:rFonts w:hint="cs"/>
          <w:rtl/>
        </w:rPr>
        <w:t xml:space="preserve">הצימוד נשמר </w:t>
      </w:r>
      <w:r w:rsidR="00E8713E">
        <w:rPr>
          <w:rFonts w:hint="cs"/>
          <w:rtl/>
        </w:rPr>
        <w:t>שכן בנסיון להחליף למספר טלפון אחר מוצגת שגיאה</w:t>
      </w:r>
      <w:r w:rsidR="007E293E">
        <w:rPr>
          <w:rFonts w:hint="cs"/>
          <w:rtl/>
        </w:rPr>
        <w:t xml:space="preserve">. לפי טופס הסכמת המשתמש וההודעה ניתן להבין שהצימוד נשמר במאגרי מידע של </w:t>
      </w:r>
      <w:r w:rsidR="00011217">
        <w:rPr>
          <w:rFonts w:hint="cs"/>
          <w:rtl/>
        </w:rPr>
        <w:t>ק</w:t>
      </w:r>
      <w:r w:rsidR="007E293E">
        <w:rPr>
          <w:rFonts w:hint="cs"/>
          <w:rtl/>
        </w:rPr>
        <w:t>ופת החולים</w:t>
      </w:r>
    </w:p>
    <w:p w14:paraId="0BC786C7" w14:textId="1D789081" w:rsidR="001437AF" w:rsidRDefault="00D136DF" w:rsidP="00221FC2">
      <w:pPr>
        <w:rPr>
          <w:rtl/>
        </w:rPr>
      </w:pPr>
      <w:bookmarkStart w:id="158" w:name="_Toc85634547"/>
      <w:bookmarkStart w:id="159" w:name="_Toc85634972"/>
      <w:r>
        <w:rPr>
          <w:noProof/>
        </w:rPr>
        <w:drawing>
          <wp:anchor distT="0" distB="0" distL="114300" distR="114300" simplePos="0" relativeHeight="251658253" behindDoc="0" locked="0" layoutInCell="1" allowOverlap="1" wp14:anchorId="2B9C469F" wp14:editId="0A402424">
            <wp:simplePos x="0" y="0"/>
            <wp:positionH relativeFrom="page">
              <wp:align>center</wp:align>
            </wp:positionH>
            <wp:positionV relativeFrom="paragraph">
              <wp:posOffset>125</wp:posOffset>
            </wp:positionV>
            <wp:extent cx="2450465" cy="1444625"/>
            <wp:effectExtent l="0" t="0" r="6985" b="3175"/>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cstate="print">
                      <a:extLst>
                        <a:ext uri="{28A0092B-C50C-407E-A947-70E740481C1C}">
                          <a14:useLocalDpi xmlns:a14="http://schemas.microsoft.com/office/drawing/2010/main" val="0"/>
                        </a:ext>
                      </a:extLst>
                    </a:blip>
                    <a:srcRect l="31683" t="27017" r="27098" b="28515"/>
                    <a:stretch/>
                  </pic:blipFill>
                  <pic:spPr bwMode="auto">
                    <a:xfrm>
                      <a:off x="0" y="0"/>
                      <a:ext cx="2450592" cy="144475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3433E">
        <w:rPr>
          <w:noProof/>
        </w:rPr>
        <mc:AlternateContent>
          <mc:Choice Requires="wps">
            <w:drawing>
              <wp:anchor distT="0" distB="0" distL="114300" distR="114300" simplePos="0" relativeHeight="251658254" behindDoc="0" locked="0" layoutInCell="1" allowOverlap="1" wp14:anchorId="52F9041A" wp14:editId="59B721EA">
                <wp:simplePos x="0" y="0"/>
                <wp:positionH relativeFrom="column">
                  <wp:posOffset>1979930</wp:posOffset>
                </wp:positionH>
                <wp:positionV relativeFrom="paragraph">
                  <wp:posOffset>1501775</wp:posOffset>
                </wp:positionV>
                <wp:extent cx="2450465" cy="635"/>
                <wp:effectExtent l="0" t="0" r="0" b="0"/>
                <wp:wrapTopAndBottom/>
                <wp:docPr id="81" name="Text Box 81"/>
                <wp:cNvGraphicFramePr/>
                <a:graphic xmlns:a="http://schemas.openxmlformats.org/drawingml/2006/main">
                  <a:graphicData uri="http://schemas.microsoft.com/office/word/2010/wordprocessingShape">
                    <wps:wsp>
                      <wps:cNvSpPr txBox="1"/>
                      <wps:spPr>
                        <a:xfrm>
                          <a:off x="0" y="0"/>
                          <a:ext cx="2450465" cy="635"/>
                        </a:xfrm>
                        <a:prstGeom prst="rect">
                          <a:avLst/>
                        </a:prstGeom>
                        <a:solidFill>
                          <a:prstClr val="white"/>
                        </a:solidFill>
                        <a:ln>
                          <a:noFill/>
                        </a:ln>
                      </wps:spPr>
                      <wps:txbx>
                        <w:txbxContent>
                          <w:p w14:paraId="4896CD79" w14:textId="7E811E67" w:rsidR="0053433E" w:rsidRPr="002D220D" w:rsidRDefault="0053433E" w:rsidP="00221FC2">
                            <w:pPr>
                              <w:pStyle w:val="Caption"/>
                              <w:rPr>
                                <w:noProof/>
                              </w:rPr>
                            </w:pPr>
                            <w:bookmarkStart w:id="160" w:name="_Toc85713977"/>
                            <w:r>
                              <w:rPr>
                                <w:rtl/>
                              </w:rPr>
                              <w:t xml:space="preserve">איור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C27A19">
                              <w:rPr>
                                <w:noProof/>
                                <w:rtl/>
                              </w:rPr>
                              <w:t>13</w:t>
                            </w:r>
                            <w:r>
                              <w:rPr>
                                <w:rtl/>
                              </w:rPr>
                              <w:fldChar w:fldCharType="end"/>
                            </w:r>
                            <w:r>
                              <w:rPr>
                                <w:noProof/>
                                <w:rtl/>
                              </w:rPr>
                              <w:t xml:space="preserve"> </w:t>
                            </w:r>
                            <w:r>
                              <w:rPr>
                                <w:rFonts w:hint="cs"/>
                                <w:noProof/>
                                <w:rtl/>
                              </w:rPr>
                              <w:t>נסיון להחליף מספר טלפון</w:t>
                            </w:r>
                            <w:bookmarkEnd w:id="1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F9041A" id="Text Box 81" o:spid="_x0000_s1032" type="#_x0000_t202" style="position:absolute;left:0;text-align:left;margin-left:155.9pt;margin-top:118.25pt;width:192.95pt;height:.05pt;z-index:25165825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" stroked="f">
                <v:textbox style="mso-fit-shape-to-text:t" inset="0,0,0,0">
                  <w:txbxContent>
                    <w:p w14:paraId="4896CD79" w14:textId="7E811E67" w:rsidR="0053433E" w:rsidRPr="002D220D" w:rsidRDefault="0053433E" w:rsidP="00221FC2">
                      <w:pPr>
                        <w:pStyle w:val="Caption"/>
                        <w:rPr>
                          <w:noProof/>
                        </w:rPr>
                      </w:pPr>
                      <w:bookmarkStart w:id="161" w:name="_Toc85713977"/>
                      <w:r>
                        <w:rPr>
                          <w:rtl/>
                        </w:rPr>
                        <w:t xml:space="preserve">איור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C27A19">
                        <w:rPr>
                          <w:noProof/>
                          <w:rtl/>
                        </w:rPr>
                        <w:t>13</w:t>
                      </w:r>
                      <w:r>
                        <w:rPr>
                          <w:rtl/>
                        </w:rPr>
                        <w:fldChar w:fldCharType="end"/>
                      </w:r>
                      <w:r>
                        <w:rPr>
                          <w:noProof/>
                          <w:rtl/>
                        </w:rPr>
                        <w:t xml:space="preserve"> </w:t>
                      </w:r>
                      <w:r>
                        <w:rPr>
                          <w:rFonts w:hint="cs"/>
                          <w:noProof/>
                          <w:rtl/>
                        </w:rPr>
                        <w:t>נסיון להחליף מספר טלפון</w:t>
                      </w:r>
                      <w:bookmarkEnd w:id="161"/>
                    </w:p>
                  </w:txbxContent>
                </v:textbox>
                <w10:wrap type="topAndBottom"/>
              </v:shape>
            </w:pict>
          </mc:Fallback>
        </mc:AlternateContent>
      </w:r>
      <w:bookmarkEnd w:id="158"/>
      <w:bookmarkEnd w:id="159"/>
    </w:p>
    <w:p w14:paraId="607B7A84" w14:textId="2D6CD5AF" w:rsidR="005B441F" w:rsidRDefault="00D136DF" w:rsidP="008C36E3">
      <w:pPr>
        <w:pStyle w:val="4"/>
        <w:numPr>
          <w:ilvl w:val="3"/>
          <w:numId w:val="74"/>
        </w:numPr>
      </w:pPr>
      <w:r>
        <w:rPr>
          <w:noProof/>
        </w:rPr>
        <mc:AlternateContent>
          <mc:Choice Requires="wps">
            <w:drawing>
              <wp:anchor distT="0" distB="0" distL="114300" distR="114300" simplePos="0" relativeHeight="251658261" behindDoc="0" locked="0" layoutInCell="1" allowOverlap="1" wp14:anchorId="6FD47F91" wp14:editId="619CE79F">
                <wp:simplePos x="0" y="0"/>
                <wp:positionH relativeFrom="column">
                  <wp:posOffset>1943735</wp:posOffset>
                </wp:positionH>
                <wp:positionV relativeFrom="paragraph">
                  <wp:posOffset>4539615</wp:posOffset>
                </wp:positionV>
                <wp:extent cx="2302510" cy="635"/>
                <wp:effectExtent l="0" t="0" r="2540" b="0"/>
                <wp:wrapTopAndBottom/>
                <wp:docPr id="85" name="Text Box 85"/>
                <wp:cNvGraphicFramePr/>
                <a:graphic xmlns:a="http://schemas.openxmlformats.org/drawingml/2006/main">
                  <a:graphicData uri="http://schemas.microsoft.com/office/word/2010/wordprocessingShape">
                    <wps:wsp>
                      <wps:cNvSpPr txBox="1"/>
                      <wps:spPr>
                        <a:xfrm>
                          <a:off x="0" y="0"/>
                          <a:ext cx="2302510" cy="635"/>
                        </a:xfrm>
                        <a:prstGeom prst="rect">
                          <a:avLst/>
                        </a:prstGeom>
                        <a:solidFill>
                          <a:prstClr val="white"/>
                        </a:solidFill>
                        <a:ln>
                          <a:noFill/>
                        </a:ln>
                      </wps:spPr>
                      <wps:txbx>
                        <w:txbxContent>
                          <w:p w14:paraId="4683353B" w14:textId="578740A3" w:rsidR="00D136DF" w:rsidRPr="00367AC2" w:rsidRDefault="00D136DF" w:rsidP="00221FC2">
                            <w:pPr>
                              <w:pStyle w:val="Caption"/>
                              <w:rPr>
                                <w:noProof/>
                              </w:rPr>
                            </w:pPr>
                            <w:bookmarkStart w:id="162" w:name="_Toc85713978"/>
                            <w:r>
                              <w:rPr>
                                <w:rtl/>
                              </w:rPr>
                              <w:t xml:space="preserve">איור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C27A19">
                              <w:rPr>
                                <w:noProof/>
                                <w:rtl/>
                              </w:rPr>
                              <w:t>14</w:t>
                            </w:r>
                            <w:r>
                              <w:rPr>
                                <w:rtl/>
                              </w:rPr>
                              <w:fldChar w:fldCharType="end"/>
                            </w:r>
                            <w:r>
                              <w:rPr>
                                <w:noProof/>
                                <w:rtl/>
                              </w:rPr>
                              <w:t xml:space="preserve"> </w:t>
                            </w:r>
                            <w:r>
                              <w:rPr>
                                <w:rFonts w:hint="cs"/>
                                <w:noProof/>
                                <w:rtl/>
                              </w:rPr>
                              <w:t>קוד אימות זמני של אפל' רמזור</w:t>
                            </w:r>
                            <w:bookmarkEnd w:id="1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FD47F91" id="Text Box 85" o:spid="_x0000_s1033" type="#_x0000_t202" style="position:absolute;left:0;text-align:left;margin-left:153.05pt;margin-top:357.45pt;width:181.3pt;height:.05pt;z-index:251658261;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" stroked="f">
                <v:textbox style="mso-fit-shape-to-text:t" inset="0,0,0,0">
                  <w:txbxContent>
                    <w:p w14:paraId="4683353B" w14:textId="578740A3" w:rsidR="00D136DF" w:rsidRPr="00367AC2" w:rsidRDefault="00D136DF" w:rsidP="00221FC2">
                      <w:pPr>
                        <w:pStyle w:val="Caption"/>
                        <w:rPr>
                          <w:noProof/>
                        </w:rPr>
                      </w:pPr>
                      <w:bookmarkStart w:id="163" w:name="_Toc85713978"/>
                      <w:r>
                        <w:rPr>
                          <w:rtl/>
                        </w:rPr>
                        <w:t xml:space="preserve">איור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C27A19">
                        <w:rPr>
                          <w:noProof/>
                          <w:rtl/>
                        </w:rPr>
                        <w:t>14</w:t>
                      </w:r>
                      <w:r>
                        <w:rPr>
                          <w:rtl/>
                        </w:rPr>
                        <w:fldChar w:fldCharType="end"/>
                      </w:r>
                      <w:r>
                        <w:rPr>
                          <w:noProof/>
                          <w:rtl/>
                        </w:rPr>
                        <w:t xml:space="preserve"> </w:t>
                      </w:r>
                      <w:r>
                        <w:rPr>
                          <w:rFonts w:hint="cs"/>
                          <w:noProof/>
                          <w:rtl/>
                        </w:rPr>
                        <w:t>קוד אימות זמני של אפל' רמזור</w:t>
                      </w:r>
                      <w:bookmarkEnd w:id="163"/>
                    </w:p>
                  </w:txbxContent>
                </v:textbox>
                <w10:wrap type="topAndBottom"/>
              </v:shape>
            </w:pict>
          </mc:Fallback>
        </mc:AlternateContent>
      </w:r>
      <w:r w:rsidR="00CC5D6E">
        <w:rPr>
          <w:rFonts w:hint="cs"/>
          <w:rtl/>
        </w:rPr>
        <w:t xml:space="preserve">מידע </w:t>
      </w:r>
      <w:r w:rsidR="00CC5D6E">
        <w:rPr>
          <w:rFonts w:ascii="Wingdings" w:eastAsia="Wingdings" w:hAnsi="Wingdings" w:cs="Wingdings"/>
        </w:rPr>
        <w:t>ó</w:t>
      </w:r>
      <w:r w:rsidR="00CC5D6E">
        <w:rPr>
          <w:rFonts w:hint="cs"/>
          <w:rtl/>
        </w:rPr>
        <w:t xml:space="preserve"> יעד תקשורת: </w:t>
      </w:r>
      <w:r w:rsidR="003D00BD">
        <w:rPr>
          <w:rFonts w:hint="cs"/>
          <w:rtl/>
        </w:rPr>
        <w:t>צימוד לזמן:</w:t>
      </w:r>
      <w:r w:rsidR="00755A5F">
        <w:rPr>
          <w:rtl/>
        </w:rPr>
        <w:br/>
      </w:r>
      <w:r w:rsidR="00755A5F">
        <w:rPr>
          <w:rFonts w:hint="cs"/>
          <w:rtl/>
        </w:rPr>
        <w:t>קוד ההזדהות מוגבל בזמ</w:t>
      </w:r>
      <w:r w:rsidR="00B73E24">
        <w:rPr>
          <w:rFonts w:hint="cs"/>
          <w:rtl/>
        </w:rPr>
        <w:t>ן</w:t>
      </w:r>
    </w:p>
    <w:p w14:paraId="3BB39449" w14:textId="265F3479" w:rsidR="00033BA0" w:rsidRDefault="00033BA0" w:rsidP="00053A44">
      <w:pPr>
        <w:pStyle w:val="3"/>
        <w:numPr>
          <w:ilvl w:val="0"/>
          <w:numId w:val="0"/>
        </w:numPr>
        <w:ind w:left="720"/>
        <w:jc w:val="center"/>
        <w:rPr>
          <w:rtl/>
        </w:rPr>
      </w:pPr>
      <w:r>
        <w:rPr>
          <w:noProof/>
        </w:rPr>
        <w:drawing>
          <wp:anchor distT="0" distB="0" distL="114300" distR="114300" simplePos="0" relativeHeight="251658260" behindDoc="0" locked="0" layoutInCell="1" allowOverlap="1" wp14:anchorId="333027F4" wp14:editId="5B6EA1E4">
            <wp:simplePos x="0" y="0"/>
            <wp:positionH relativeFrom="page">
              <wp:align>center</wp:align>
            </wp:positionH>
            <wp:positionV relativeFrom="paragraph">
              <wp:posOffset>0</wp:posOffset>
            </wp:positionV>
            <wp:extent cx="1709928" cy="3895344"/>
            <wp:effectExtent l="0" t="0" r="5080" b="0"/>
            <wp:wrapTopAndBottom/>
            <wp:docPr id="25" name="Picture 2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 chat or text message&#10;&#10;Description automatically generated"/>
                    <pic:cNvPicPr/>
                  </pic:nvPicPr>
                  <pic:blipFill rotWithShape="1">
                    <a:blip r:embed="rId40">
                      <a:extLst>
                        <a:ext uri="{28A0092B-C50C-407E-A947-70E740481C1C}">
                          <a14:useLocalDpi xmlns:a14="http://schemas.microsoft.com/office/drawing/2010/main" val="0"/>
                        </a:ext>
                      </a:extLst>
                    </a:blip>
                    <a:srcRect l="919" t="5648" r="25527" b="17050"/>
                    <a:stretch/>
                  </pic:blipFill>
                  <pic:spPr bwMode="auto">
                    <a:xfrm>
                      <a:off x="0" y="0"/>
                      <a:ext cx="1709928" cy="389534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F7DB2C6" w14:textId="21BE027B" w:rsidR="00053A44" w:rsidRDefault="00B04326" w:rsidP="008C36E3">
      <w:pPr>
        <w:pStyle w:val="4"/>
        <w:numPr>
          <w:ilvl w:val="3"/>
          <w:numId w:val="74"/>
        </w:numPr>
      </w:pPr>
      <w:r>
        <w:rPr>
          <w:rFonts w:hint="cs"/>
          <w:rtl/>
        </w:rPr>
        <w:t xml:space="preserve">מידע </w:t>
      </w:r>
      <w:r>
        <w:rPr>
          <w:rFonts w:ascii="Wingdings" w:eastAsia="Wingdings" w:hAnsi="Wingdings" w:cs="Wingdings"/>
        </w:rPr>
        <w:sym w:font="Wingdings" w:char="F0F3"/>
      </w:r>
      <w:r>
        <w:rPr>
          <w:rFonts w:hint="cs"/>
          <w:rtl/>
        </w:rPr>
        <w:t xml:space="preserve"> יעד תקשורת: </w:t>
      </w:r>
      <w:r w:rsidR="00CD6C07">
        <w:rPr>
          <w:rFonts w:hint="cs"/>
          <w:rtl/>
        </w:rPr>
        <w:t>היות והצימוד</w:t>
      </w:r>
      <w:r w:rsidR="000D1416">
        <w:rPr>
          <w:rFonts w:hint="cs"/>
          <w:rtl/>
        </w:rPr>
        <w:t xml:space="preserve"> שמור באתרים של הממשלה/קופת חולים והתקשורת לשרתים אלו הנה מוצפנת אזי כך גם הצימוד</w:t>
      </w:r>
    </w:p>
    <w:p w14:paraId="2354904E" w14:textId="0BF4911B" w:rsidR="00D60B73" w:rsidRDefault="00651381" w:rsidP="008C36E3">
      <w:pPr>
        <w:pStyle w:val="4"/>
        <w:numPr>
          <w:ilvl w:val="3"/>
          <w:numId w:val="74"/>
        </w:numPr>
      </w:pPr>
      <w:r>
        <w:rPr>
          <w:rFonts w:hint="cs"/>
          <w:rtl/>
        </w:rPr>
        <w:t xml:space="preserve">אין עיבוד מידע </w:t>
      </w:r>
      <w:r w:rsidRPr="00221FC2">
        <w:rPr>
          <w:rFonts w:hint="eastAsia"/>
          <w:u w:val="single"/>
          <w:rtl/>
        </w:rPr>
        <w:t>רפואי</w:t>
      </w:r>
      <w:r>
        <w:rPr>
          <w:rFonts w:hint="cs"/>
          <w:rtl/>
        </w:rPr>
        <w:t xml:space="preserve"> באפלי</w:t>
      </w:r>
      <w:r w:rsidR="009B7BD5">
        <w:rPr>
          <w:rFonts w:hint="cs"/>
          <w:rtl/>
        </w:rPr>
        <w:t>ק</w:t>
      </w:r>
      <w:r>
        <w:rPr>
          <w:rFonts w:hint="cs"/>
          <w:rtl/>
        </w:rPr>
        <w:t>צייה/שרות זה</w:t>
      </w:r>
      <w:r w:rsidR="00C655ED">
        <w:rPr>
          <w:rtl/>
        </w:rPr>
        <w:br/>
      </w:r>
      <w:r w:rsidR="00C655ED">
        <w:rPr>
          <w:rFonts w:hint="cs"/>
          <w:rtl/>
        </w:rPr>
        <w:t xml:space="preserve">מטרת אפליקציה הנה להנגיש מידע רפואי </w:t>
      </w:r>
      <w:r w:rsidR="002C2012">
        <w:rPr>
          <w:rFonts w:hint="cs"/>
          <w:rtl/>
        </w:rPr>
        <w:t xml:space="preserve">מסוים </w:t>
      </w:r>
      <w:r w:rsidR="00C655ED">
        <w:rPr>
          <w:rFonts w:hint="cs"/>
          <w:rtl/>
        </w:rPr>
        <w:t xml:space="preserve">(היות האדם מחוסן או לא) </w:t>
      </w:r>
      <w:r w:rsidR="002C2012">
        <w:rPr>
          <w:rFonts w:hint="cs"/>
          <w:rtl/>
        </w:rPr>
        <w:t>לבעלי עניין</w:t>
      </w:r>
      <w:r w:rsidR="00CF7C33">
        <w:rPr>
          <w:rFonts w:hint="cs"/>
          <w:rtl/>
        </w:rPr>
        <w:t xml:space="preserve"> (מקומות שמבקשים לעמוד בהנחיות 'התו הירוק' של הממשלה)</w:t>
      </w:r>
      <w:r w:rsidR="00484645">
        <w:rPr>
          <w:rFonts w:hint="cs"/>
          <w:rtl/>
        </w:rPr>
        <w:t xml:space="preserve"> ולתת מידע מבוסס מיקום על הנחיות הרלבנטיות למשתמש</w:t>
      </w:r>
    </w:p>
    <w:p w14:paraId="47E50103" w14:textId="173DA581" w:rsidR="00970E40" w:rsidRDefault="00D66C26" w:rsidP="008C36E3">
      <w:pPr>
        <w:pStyle w:val="3"/>
        <w:numPr>
          <w:ilvl w:val="2"/>
          <w:numId w:val="74"/>
        </w:numPr>
      </w:pPr>
      <w:r>
        <w:rPr>
          <w:rFonts w:hint="cs"/>
          <w:rtl/>
        </w:rPr>
        <w:t xml:space="preserve">ציר </w:t>
      </w:r>
      <w:r w:rsidR="00970E40">
        <w:rPr>
          <w:rFonts w:hint="cs"/>
          <w:rtl/>
        </w:rPr>
        <w:t>שרשרת רפואית</w:t>
      </w:r>
      <w:r w:rsidR="005A1779">
        <w:rPr>
          <w:rtl/>
        </w:rPr>
        <w:br/>
      </w:r>
      <w:r w:rsidR="005A1779">
        <w:rPr>
          <w:rFonts w:hint="cs"/>
          <w:rtl/>
        </w:rPr>
        <w:t>ב</w:t>
      </w:r>
      <w:r w:rsidR="00AC7DDE">
        <w:rPr>
          <w:rFonts w:hint="cs"/>
          <w:rtl/>
        </w:rPr>
        <w:t xml:space="preserve">אפליקציה/אתר </w:t>
      </w:r>
      <w:r w:rsidR="005A1779">
        <w:rPr>
          <w:rFonts w:hint="cs"/>
          <w:rtl/>
        </w:rPr>
        <w:t>זה אין שרשרת רפואית המשפיע על קבלת ההחלטות טיפוליות והיא בתפעול עצמאי של המשתמש</w:t>
      </w:r>
      <w:r w:rsidR="0023041E">
        <w:rPr>
          <w:rFonts w:hint="cs"/>
          <w:rtl/>
        </w:rPr>
        <w:t>. משרד הבריאות פונה לקופת החולים כדי לקבל נתונים המאפשרים הנפקת התעודה.</w:t>
      </w:r>
    </w:p>
    <w:p w14:paraId="6DA3F530" w14:textId="49F93E0A" w:rsidR="002252A5" w:rsidRDefault="002252A5">
      <w:pPr>
        <w:widowControl/>
        <w:bidi w:val="0"/>
        <w:adjustRightInd/>
        <w:spacing w:line="240" w:lineRule="auto"/>
        <w:textAlignment w:val="auto"/>
        <w:rPr>
          <w:rtl/>
        </w:rPr>
      </w:pPr>
    </w:p>
    <w:p w14:paraId="1B0D65ED" w14:textId="12461E86" w:rsidR="00AC7DDE" w:rsidRDefault="00D66C26" w:rsidP="008C36E3">
      <w:pPr>
        <w:pStyle w:val="3"/>
        <w:numPr>
          <w:ilvl w:val="2"/>
          <w:numId w:val="74"/>
        </w:numPr>
      </w:pPr>
      <w:r>
        <w:rPr>
          <w:rFonts w:hint="cs"/>
          <w:rtl/>
        </w:rPr>
        <w:t xml:space="preserve">ציר </w:t>
      </w:r>
      <w:r w:rsidR="00EE3C75">
        <w:rPr>
          <w:rFonts w:hint="cs"/>
          <w:rtl/>
        </w:rPr>
        <w:t>תחזוקה</w:t>
      </w:r>
    </w:p>
    <w:p w14:paraId="68053508" w14:textId="26A1767A" w:rsidR="005A1779" w:rsidRDefault="0042568B" w:rsidP="008C36E3">
      <w:pPr>
        <w:pStyle w:val="4"/>
        <w:numPr>
          <w:ilvl w:val="3"/>
          <w:numId w:val="74"/>
        </w:numPr>
      </w:pPr>
      <w:r>
        <w:rPr>
          <w:noProof/>
        </w:rPr>
        <mc:AlternateContent>
          <mc:Choice Requires="wps">
            <w:drawing>
              <wp:anchor distT="0" distB="0" distL="114300" distR="114300" simplePos="0" relativeHeight="251658262" behindDoc="0" locked="0" layoutInCell="1" allowOverlap="1" wp14:anchorId="12CF539E" wp14:editId="3E458D95">
                <wp:simplePos x="0" y="0"/>
                <wp:positionH relativeFrom="column">
                  <wp:posOffset>1958975</wp:posOffset>
                </wp:positionH>
                <wp:positionV relativeFrom="paragraph">
                  <wp:posOffset>2966720</wp:posOffset>
                </wp:positionV>
                <wp:extent cx="2491105" cy="635"/>
                <wp:effectExtent l="0" t="0" r="4445" b="0"/>
                <wp:wrapTopAndBottom/>
                <wp:docPr id="86" name="Text Box 86"/>
                <wp:cNvGraphicFramePr/>
                <a:graphic xmlns:a="http://schemas.openxmlformats.org/drawingml/2006/main">
                  <a:graphicData uri="http://schemas.microsoft.com/office/word/2010/wordprocessingShape">
                    <wps:wsp>
                      <wps:cNvSpPr txBox="1"/>
                      <wps:spPr>
                        <a:xfrm>
                          <a:off x="0" y="0"/>
                          <a:ext cx="2491105" cy="635"/>
                        </a:xfrm>
                        <a:prstGeom prst="rect">
                          <a:avLst/>
                        </a:prstGeom>
                        <a:solidFill>
                          <a:prstClr val="white"/>
                        </a:solidFill>
                        <a:ln>
                          <a:noFill/>
                        </a:ln>
                      </wps:spPr>
                      <wps:txbx>
                        <w:txbxContent>
                          <w:p w14:paraId="04B6D8C4" w14:textId="4F747202" w:rsidR="0042568B" w:rsidRPr="000B157B" w:rsidRDefault="0042568B" w:rsidP="00221FC2">
                            <w:pPr>
                              <w:pStyle w:val="Caption"/>
                            </w:pPr>
                            <w:bookmarkStart w:id="164" w:name="_Toc85713979"/>
                            <w:r>
                              <w:rPr>
                                <w:rtl/>
                              </w:rPr>
                              <w:t xml:space="preserve">איור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C27A19">
                              <w:rPr>
                                <w:noProof/>
                                <w:rtl/>
                              </w:rPr>
                              <w:t>15</w:t>
                            </w:r>
                            <w:r>
                              <w:rPr>
                                <w:rtl/>
                              </w:rPr>
                              <w:fldChar w:fldCharType="end"/>
                            </w:r>
                            <w:r>
                              <w:rPr>
                                <w:noProof/>
                                <w:rtl/>
                              </w:rPr>
                              <w:t xml:space="preserve"> </w:t>
                            </w:r>
                            <w:r>
                              <w:rPr>
                                <w:rFonts w:hint="cs"/>
                                <w:noProof/>
                                <w:rtl/>
                              </w:rPr>
                              <w:t>הסטוריית גרסאות אפל' רמזור</w:t>
                            </w:r>
                            <w:bookmarkEnd w:id="1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2CF539E" id="Text Box 86" o:spid="_x0000_s1034" type="#_x0000_t202" style="position:absolute;left:0;text-align:left;margin-left:154.25pt;margin-top:233.6pt;width:196.15pt;height:.05pt;z-index:25165826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" stroked="f">
                <v:textbox style="mso-fit-shape-to-text:t" inset="0,0,0,0">
                  <w:txbxContent>
                    <w:p w14:paraId="04B6D8C4" w14:textId="4F747202" w:rsidR="0042568B" w:rsidRPr="000B157B" w:rsidRDefault="0042568B" w:rsidP="00221FC2">
                      <w:pPr>
                        <w:pStyle w:val="Caption"/>
                      </w:pPr>
                      <w:bookmarkStart w:id="165" w:name="_Toc85713979"/>
                      <w:r>
                        <w:rPr>
                          <w:rtl/>
                        </w:rPr>
                        <w:t xml:space="preserve">איור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C27A19">
                        <w:rPr>
                          <w:noProof/>
                          <w:rtl/>
                        </w:rPr>
                        <w:t>15</w:t>
                      </w:r>
                      <w:r>
                        <w:rPr>
                          <w:rtl/>
                        </w:rPr>
                        <w:fldChar w:fldCharType="end"/>
                      </w:r>
                      <w:r>
                        <w:rPr>
                          <w:noProof/>
                          <w:rtl/>
                        </w:rPr>
                        <w:t xml:space="preserve"> </w:t>
                      </w:r>
                      <w:r>
                        <w:rPr>
                          <w:rFonts w:hint="cs"/>
                          <w:noProof/>
                          <w:rtl/>
                        </w:rPr>
                        <w:t>הסטוריית גרסאות אפל' רמזור</w:t>
                      </w:r>
                      <w:bookmarkEnd w:id="165"/>
                    </w:p>
                  </w:txbxContent>
                </v:textbox>
                <w10:wrap type="topAndBottom"/>
              </v:shape>
            </w:pict>
          </mc:Fallback>
        </mc:AlternateContent>
      </w:r>
      <w:r w:rsidR="00D66C26">
        <w:rPr>
          <w:rFonts w:hint="cs"/>
          <w:rtl/>
        </w:rPr>
        <w:t xml:space="preserve">סביבה </w:t>
      </w:r>
      <w:r w:rsidR="00D66C26">
        <w:rPr>
          <w:rFonts w:ascii="Wingdings" w:eastAsia="Wingdings" w:hAnsi="Wingdings" w:cs="Wingdings"/>
        </w:rPr>
        <w:t>ó</w:t>
      </w:r>
      <w:r w:rsidR="00D66C26">
        <w:rPr>
          <w:rFonts w:hint="cs"/>
          <w:rtl/>
        </w:rPr>
        <w:t xml:space="preserve"> יעד תקשורת: </w:t>
      </w:r>
      <w:r w:rsidR="001A7B20">
        <w:rPr>
          <w:rFonts w:hint="cs"/>
          <w:rtl/>
        </w:rPr>
        <w:t>ל</w:t>
      </w:r>
      <w:r w:rsidR="00B93593">
        <w:rPr>
          <w:rFonts w:hint="cs"/>
          <w:rtl/>
        </w:rPr>
        <w:t>אפליקציה/</w:t>
      </w:r>
      <w:r w:rsidR="001A7B20">
        <w:rPr>
          <w:rFonts w:hint="cs"/>
          <w:rtl/>
        </w:rPr>
        <w:t>אתר</w:t>
      </w:r>
      <w:r w:rsidR="00B93593">
        <w:rPr>
          <w:rFonts w:hint="cs"/>
          <w:rtl/>
        </w:rPr>
        <w:t xml:space="preserve"> קיימות מספר גרסאו</w:t>
      </w:r>
      <w:r w:rsidR="003A1463">
        <w:rPr>
          <w:rFonts w:hint="cs"/>
          <w:rtl/>
        </w:rPr>
        <w:t xml:space="preserve">ת הגרסה העדכנית הנה </w:t>
      </w:r>
      <w:r w:rsidR="003A1463">
        <w:t>1.8.0</w:t>
      </w:r>
      <w:r w:rsidR="003A1463">
        <w:rPr>
          <w:rFonts w:hint="cs"/>
          <w:rtl/>
        </w:rPr>
        <w:t xml:space="preserve"> ומתעדכנת בחנות האפליקציה הרלבנטי למכשיר</w:t>
      </w:r>
      <w:r w:rsidR="002E45AA">
        <w:rPr>
          <w:rFonts w:hint="cs"/>
          <w:rtl/>
        </w:rPr>
        <w:t>. העדכו</w:t>
      </w:r>
      <w:r w:rsidR="00997842">
        <w:rPr>
          <w:rFonts w:hint="cs"/>
          <w:rtl/>
        </w:rPr>
        <w:t>ן</w:t>
      </w:r>
      <w:r w:rsidR="002E45AA">
        <w:rPr>
          <w:rFonts w:hint="cs"/>
          <w:rtl/>
        </w:rPr>
        <w:t xml:space="preserve"> הנו באינטרנט בלבד ואין הפצה מקומית של האפליקציה/אתר</w:t>
      </w:r>
      <w:r w:rsidR="00AC3006">
        <w:rPr>
          <w:rtl/>
        </w:rPr>
        <w:br/>
      </w:r>
      <w:r w:rsidR="00CD72D7">
        <w:rPr>
          <w:noProof/>
        </w:rPr>
        <w:drawing>
          <wp:anchor distT="0" distB="0" distL="114300" distR="114300" simplePos="0" relativeHeight="251658255" behindDoc="0" locked="0" layoutInCell="1" allowOverlap="1" wp14:anchorId="37BAFEF4" wp14:editId="0D555A3C">
            <wp:simplePos x="0" y="0"/>
            <wp:positionH relativeFrom="page">
              <wp:align>center</wp:align>
            </wp:positionH>
            <wp:positionV relativeFrom="paragraph">
              <wp:posOffset>723900</wp:posOffset>
            </wp:positionV>
            <wp:extent cx="1655064" cy="2185416"/>
            <wp:effectExtent l="0" t="0" r="2540" b="5715"/>
            <wp:wrapTopAndBottom/>
            <wp:docPr id="26" name="Picture 2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10;&#10;Description automatically generated"/>
                    <pic:cNvPicPr/>
                  </pic:nvPicPr>
                  <pic:blipFill rotWithShape="1">
                    <a:blip r:embed="rId41" cstate="print">
                      <a:extLst>
                        <a:ext uri="{28A0092B-C50C-407E-A947-70E740481C1C}">
                          <a14:useLocalDpi xmlns:a14="http://schemas.microsoft.com/office/drawing/2010/main" val="0"/>
                        </a:ext>
                      </a:extLst>
                    </a:blip>
                    <a:srcRect l="-1" t="12664" r="1752" b="27370"/>
                    <a:stretch/>
                  </pic:blipFill>
                  <pic:spPr bwMode="auto">
                    <a:xfrm>
                      <a:off x="0" y="0"/>
                      <a:ext cx="1655064" cy="218541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14A2A8D" w14:textId="5A2C6A44" w:rsidR="009727E7" w:rsidRPr="00DD11CE" w:rsidRDefault="00E751E6" w:rsidP="008C36E3">
      <w:pPr>
        <w:pStyle w:val="4"/>
        <w:numPr>
          <w:ilvl w:val="3"/>
          <w:numId w:val="74"/>
        </w:numPr>
      </w:pPr>
      <w:r>
        <w:rPr>
          <w:rFonts w:hint="cs"/>
          <w:rtl/>
        </w:rPr>
        <w:t xml:space="preserve">סביבה </w:t>
      </w:r>
      <w:r>
        <w:rPr>
          <w:rFonts w:ascii="Wingdings" w:eastAsia="Wingdings" w:hAnsi="Wingdings" w:cs="Wingdings"/>
        </w:rPr>
        <w:sym w:font="Wingdings" w:char="F0F3"/>
      </w:r>
      <w:r>
        <w:rPr>
          <w:rFonts w:hint="cs"/>
          <w:rtl/>
        </w:rPr>
        <w:t xml:space="preserve"> יעד תקשורת: </w:t>
      </w:r>
      <w:r w:rsidR="009727E7">
        <w:rPr>
          <w:rFonts w:hint="cs"/>
          <w:rtl/>
        </w:rPr>
        <w:t>היות וידוע ששיטת הנפקה של ה</w:t>
      </w:r>
      <w:r w:rsidR="00317C1A">
        <w:rPr>
          <w:rFonts w:hint="cs"/>
          <w:rtl/>
        </w:rPr>
        <w:t>מסמכים השתנתה ככל הנראה לא ניתן להפעיל אפליקציה ישנה. עם זאת, לא ידוע כמה גרסאות אחור</w:t>
      </w:r>
      <w:r w:rsidR="00AF0917">
        <w:rPr>
          <w:rFonts w:hint="cs"/>
          <w:rtl/>
        </w:rPr>
        <w:t>ה</w:t>
      </w:r>
      <w:r w:rsidR="00317C1A">
        <w:rPr>
          <w:rFonts w:hint="cs"/>
          <w:rtl/>
        </w:rPr>
        <w:t xml:space="preserve"> </w:t>
      </w:r>
      <w:r w:rsidR="00AF0917">
        <w:rPr>
          <w:rFonts w:hint="cs"/>
          <w:rtl/>
        </w:rPr>
        <w:t>ניתן להפעיל את האפליקציה</w:t>
      </w:r>
    </w:p>
    <w:p w14:paraId="20DEC894" w14:textId="18107049" w:rsidR="00525D59" w:rsidRDefault="00525D59">
      <w:pPr>
        <w:widowControl/>
        <w:bidi w:val="0"/>
        <w:adjustRightInd/>
        <w:spacing w:line="240" w:lineRule="auto"/>
        <w:textAlignment w:val="auto"/>
        <w:rPr>
          <w:b/>
          <w:bCs/>
          <w:rtl/>
        </w:rPr>
      </w:pPr>
      <w:r>
        <w:rPr>
          <w:b/>
          <w:bCs/>
          <w:rtl/>
        </w:rPr>
        <w:br w:type="page"/>
      </w:r>
    </w:p>
    <w:p w14:paraId="53D11B72" w14:textId="55326F50" w:rsidR="0005758E" w:rsidRDefault="006A2CF1" w:rsidP="00805D52">
      <w:pPr>
        <w:pStyle w:val="2"/>
      </w:pPr>
      <w:bookmarkStart w:id="166" w:name="_Toc85634548"/>
      <w:bookmarkStart w:id="167" w:name="_Toc85713941"/>
      <w:r>
        <w:rPr>
          <w:rFonts w:hint="cs"/>
          <w:rtl/>
        </w:rPr>
        <w:t>אפליקציה ומכשיר טייטו</w:t>
      </w:r>
      <w:bookmarkEnd w:id="166"/>
      <w:bookmarkEnd w:id="167"/>
    </w:p>
    <w:p w14:paraId="303CA958" w14:textId="39B29914" w:rsidR="00D13BB4" w:rsidRDefault="00AE7F16" w:rsidP="0005758E">
      <w:pPr>
        <w:rPr>
          <w:rtl/>
        </w:rPr>
      </w:pPr>
      <w:r>
        <w:rPr>
          <w:noProof/>
        </w:rPr>
        <mc:AlternateContent>
          <mc:Choice Requires="wps">
            <w:drawing>
              <wp:anchor distT="0" distB="0" distL="114300" distR="114300" simplePos="0" relativeHeight="251658264" behindDoc="0" locked="0" layoutInCell="1" allowOverlap="1" wp14:anchorId="13A75C93" wp14:editId="1E735FC1">
                <wp:simplePos x="0" y="0"/>
                <wp:positionH relativeFrom="column">
                  <wp:posOffset>1617980</wp:posOffset>
                </wp:positionH>
                <wp:positionV relativeFrom="paragraph">
                  <wp:posOffset>2249170</wp:posOffset>
                </wp:positionV>
                <wp:extent cx="3172460" cy="635"/>
                <wp:effectExtent l="0" t="0" r="0" b="0"/>
                <wp:wrapTopAndBottom/>
                <wp:docPr id="5" name="Text Box 5"/>
                <wp:cNvGraphicFramePr/>
                <a:graphic xmlns:a="http://schemas.openxmlformats.org/drawingml/2006/main">
                  <a:graphicData uri="http://schemas.microsoft.com/office/word/2010/wordprocessingShape">
                    <wps:wsp>
                      <wps:cNvSpPr txBox="1"/>
                      <wps:spPr>
                        <a:xfrm>
                          <a:off x="0" y="0"/>
                          <a:ext cx="3172460" cy="635"/>
                        </a:xfrm>
                        <a:prstGeom prst="rect">
                          <a:avLst/>
                        </a:prstGeom>
                        <a:solidFill>
                          <a:prstClr val="white"/>
                        </a:solidFill>
                        <a:ln>
                          <a:noFill/>
                        </a:ln>
                      </wps:spPr>
                      <wps:txbx>
                        <w:txbxContent>
                          <w:p w14:paraId="4613910A" w14:textId="4F484B6D" w:rsidR="00AE7F16" w:rsidRPr="00CC175C" w:rsidRDefault="00AE7F16" w:rsidP="00221FC2">
                            <w:pPr>
                              <w:pStyle w:val="Caption"/>
                              <w:rPr>
                                <w:noProof/>
                              </w:rPr>
                            </w:pPr>
                            <w:bookmarkStart w:id="168" w:name="_Toc85713980"/>
                            <w:r>
                              <w:rPr>
                                <w:rtl/>
                              </w:rPr>
                              <w:t xml:space="preserve">איור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C27A19">
                              <w:rPr>
                                <w:noProof/>
                                <w:rtl/>
                              </w:rPr>
                              <w:t>16</w:t>
                            </w:r>
                            <w:r>
                              <w:rPr>
                                <w:rtl/>
                              </w:rPr>
                              <w:fldChar w:fldCharType="end"/>
                            </w:r>
                            <w:r>
                              <w:rPr>
                                <w:noProof/>
                                <w:rtl/>
                              </w:rPr>
                              <w:t xml:space="preserve"> </w:t>
                            </w:r>
                            <w:r>
                              <w:rPr>
                                <w:rFonts w:hint="cs"/>
                                <w:noProof/>
                                <w:rtl/>
                              </w:rPr>
                              <w:t>מכשיר ואפליקציית טייטו</w:t>
                            </w:r>
                            <w:bookmarkEnd w:id="1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A75C93" id="Text Box 5" o:spid="_x0000_s1035" type="#_x0000_t202" style="position:absolute;left:0;text-align:left;margin-left:127.4pt;margin-top:177.1pt;width:249.8pt;height:.05pt;z-index:251658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" stroked="f">
                <v:textbox style="mso-fit-shape-to-text:t" inset="0,0,0,0">
                  <w:txbxContent>
                    <w:p w14:paraId="4613910A" w14:textId="4F484B6D" w:rsidR="00AE7F16" w:rsidRPr="00CC175C" w:rsidRDefault="00AE7F16" w:rsidP="00221FC2">
                      <w:pPr>
                        <w:pStyle w:val="Caption"/>
                        <w:rPr>
                          <w:noProof/>
                        </w:rPr>
                      </w:pPr>
                      <w:bookmarkStart w:id="169" w:name="_Toc85713980"/>
                      <w:r>
                        <w:rPr>
                          <w:rtl/>
                        </w:rPr>
                        <w:t xml:space="preserve">איור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C27A19">
                        <w:rPr>
                          <w:noProof/>
                          <w:rtl/>
                        </w:rPr>
                        <w:t>16</w:t>
                      </w:r>
                      <w:r>
                        <w:rPr>
                          <w:rtl/>
                        </w:rPr>
                        <w:fldChar w:fldCharType="end"/>
                      </w:r>
                      <w:r>
                        <w:rPr>
                          <w:noProof/>
                          <w:rtl/>
                        </w:rPr>
                        <w:t xml:space="preserve"> </w:t>
                      </w:r>
                      <w:r>
                        <w:rPr>
                          <w:rFonts w:hint="cs"/>
                          <w:noProof/>
                          <w:rtl/>
                        </w:rPr>
                        <w:t>מכשיר ואפליקציית טייטו</w:t>
                      </w:r>
                      <w:bookmarkEnd w:id="169"/>
                    </w:p>
                  </w:txbxContent>
                </v:textbox>
                <w10:wrap type="topAndBottom"/>
              </v:shape>
            </w:pict>
          </mc:Fallback>
        </mc:AlternateContent>
      </w:r>
      <w:r w:rsidR="00D13BB4">
        <w:rPr>
          <w:noProof/>
        </w:rPr>
        <w:drawing>
          <wp:anchor distT="0" distB="0" distL="114300" distR="114300" simplePos="0" relativeHeight="251658263" behindDoc="0" locked="0" layoutInCell="1" allowOverlap="1" wp14:anchorId="0F4039AD" wp14:editId="4B2D2C2E">
            <wp:simplePos x="0" y="0"/>
            <wp:positionH relativeFrom="page">
              <wp:align>center</wp:align>
            </wp:positionH>
            <wp:positionV relativeFrom="paragraph">
              <wp:posOffset>226060</wp:posOffset>
            </wp:positionV>
            <wp:extent cx="3172968" cy="1965960"/>
            <wp:effectExtent l="0" t="0" r="8890" b="0"/>
            <wp:wrapTopAndBottom/>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25948" t="15940" r="23592" b="20068"/>
                    <a:stretch/>
                  </pic:blipFill>
                  <pic:spPr bwMode="auto">
                    <a:xfrm>
                      <a:off x="0" y="0"/>
                      <a:ext cx="3172968" cy="19659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2E51A9F" w14:textId="1DDFD391" w:rsidR="00F6791B" w:rsidRDefault="00E87A56" w:rsidP="008C36E3">
      <w:pPr>
        <w:pStyle w:val="3"/>
        <w:numPr>
          <w:ilvl w:val="2"/>
          <w:numId w:val="74"/>
        </w:numPr>
      </w:pPr>
      <w:r w:rsidRPr="002741C1">
        <w:rPr>
          <w:rFonts w:hint="cs"/>
          <w:rtl/>
        </w:rPr>
        <w:t xml:space="preserve">תיאור המכשיר והאפליקציה: </w:t>
      </w:r>
      <w:r>
        <w:rPr>
          <w:rFonts w:hint="cs"/>
          <w:rtl/>
        </w:rPr>
        <w:t xml:space="preserve">טייטו </w:t>
      </w:r>
      <w:r w:rsidRPr="000C3969">
        <w:rPr>
          <w:rtl/>
        </w:rPr>
        <w:t>הנו פתרון טלרפואה</w:t>
      </w:r>
      <w:r>
        <w:rPr>
          <w:rFonts w:hint="cs"/>
          <w:rtl/>
        </w:rPr>
        <w:t>,</w:t>
      </w:r>
      <w:r w:rsidRPr="000C3969">
        <w:rPr>
          <w:rtl/>
        </w:rPr>
        <w:t xml:space="preserve"> </w:t>
      </w:r>
      <w:r w:rsidRPr="002741C1">
        <w:rPr>
          <w:rFonts w:hint="cs"/>
          <w:rtl/>
        </w:rPr>
        <w:t>משוב</w:t>
      </w:r>
      <w:r>
        <w:rPr>
          <w:rFonts w:hint="cs"/>
          <w:rtl/>
        </w:rPr>
        <w:t>ץ</w:t>
      </w:r>
      <w:r w:rsidRPr="002741C1">
        <w:rPr>
          <w:rFonts w:hint="cs"/>
          <w:rtl/>
        </w:rPr>
        <w:t xml:space="preserve"> מחשב (</w:t>
      </w:r>
      <w:r w:rsidRPr="002741C1">
        <w:t>Embedded system</w:t>
      </w:r>
      <w:r w:rsidRPr="002741C1">
        <w:rPr>
          <w:rFonts w:hint="cs"/>
          <w:rtl/>
        </w:rPr>
        <w:t xml:space="preserve">) שבה מספר חיישנים (מצלמה, חום ומיקרופון) שמנוהלים עי בקר/מעבד </w:t>
      </w:r>
      <w:r>
        <w:rPr>
          <w:rFonts w:hint="cs"/>
          <w:rtl/>
        </w:rPr>
        <w:t>שמאפשר חישוב מדדים כגון: בדיקת</w:t>
      </w:r>
      <w:r w:rsidRPr="002741C1">
        <w:rPr>
          <w:rtl/>
        </w:rPr>
        <w:t xml:space="preserve"> לב, ריאות, אוזניים, גרון, עור, חישוב קצב לב ומדידת טמפרטור</w:t>
      </w:r>
      <w:r>
        <w:rPr>
          <w:rFonts w:hint="cs"/>
          <w:rtl/>
        </w:rPr>
        <w:t xml:space="preserve">ת הגוף. המכשיר </w:t>
      </w:r>
      <w:r w:rsidRPr="002741C1">
        <w:rPr>
          <w:rFonts w:hint="cs"/>
          <w:rtl/>
        </w:rPr>
        <w:t>בעל</w:t>
      </w:r>
      <w:r>
        <w:rPr>
          <w:rFonts w:hint="cs"/>
          <w:rtl/>
        </w:rPr>
        <w:t xml:space="preserve"> </w:t>
      </w:r>
      <w:r w:rsidRPr="002741C1">
        <w:rPr>
          <w:rFonts w:hint="cs"/>
          <w:rtl/>
        </w:rPr>
        <w:t xml:space="preserve">תקשורת </w:t>
      </w:r>
      <w:r w:rsidRPr="002741C1">
        <w:t>wifi</w:t>
      </w:r>
      <w:r w:rsidRPr="002741C1">
        <w:rPr>
          <w:rFonts w:hint="cs"/>
          <w:rtl/>
        </w:rPr>
        <w:t xml:space="preserve"> המאפשרת חיבור הן לטלפון והן לאינטרנט. </w:t>
      </w:r>
      <w:r w:rsidRPr="002741C1">
        <w:rPr>
          <w:rtl/>
        </w:rPr>
        <w:t>שמאפשר בדיקה רפואית מקיפה וביקור אונליין,</w:t>
      </w:r>
      <w:r>
        <w:rPr>
          <w:rFonts w:hint="cs"/>
          <w:rtl/>
        </w:rPr>
        <w:t xml:space="preserve"> </w:t>
      </w:r>
      <w:r w:rsidRPr="002741C1">
        <w:rPr>
          <w:rtl/>
        </w:rPr>
        <w:t>הפתרון של</w:t>
      </w:r>
      <w:r w:rsidRPr="002741C1">
        <w:t xml:space="preserve"> Tyto </w:t>
      </w:r>
      <w:r w:rsidRPr="002741C1">
        <w:rPr>
          <w:rtl/>
        </w:rPr>
        <w:t>מכיל מכשיר רפואי המאפשר לרופא מרוחק, וכן את האפליקציה של</w:t>
      </w:r>
      <w:r w:rsidRPr="002741C1">
        <w:t xml:space="preserve"> Tyto </w:t>
      </w:r>
      <w:r w:rsidRPr="002741C1">
        <w:rPr>
          <w:rtl/>
        </w:rPr>
        <w:t>המאפשרת לשתף את הבדיקות עם הרופא, וכן לבצע שיחת וידאו מאובטחת עם הרופא. בעזרת יכולות הבדיקה המקיפות של המכשיר</w:t>
      </w:r>
      <w:r w:rsidRPr="002741C1">
        <w:t xml:space="preserve">, Tyto </w:t>
      </w:r>
      <w:r w:rsidRPr="002741C1">
        <w:rPr>
          <w:rtl/>
        </w:rPr>
        <w:t>מרחיבה את מגוון המצבים הרפואיים שניתנים לאבחון מרחוק ע"י רופא במסגרת ביקור אונליין</w:t>
      </w:r>
      <w:r w:rsidRPr="002741C1">
        <w:t>.</w:t>
      </w:r>
    </w:p>
    <w:p w14:paraId="6515F11A" w14:textId="77777777" w:rsidR="00902569" w:rsidRDefault="00902569" w:rsidP="007117E4">
      <w:pPr>
        <w:jc w:val="center"/>
        <w:rPr>
          <w:rtl/>
        </w:rPr>
      </w:pPr>
    </w:p>
    <w:p w14:paraId="5B4A06AE" w14:textId="453EAFA8" w:rsidR="00C04E99" w:rsidRDefault="001A7D32" w:rsidP="00221FC2">
      <w:pPr>
        <w:keepNext/>
        <w:jc w:val="center"/>
      </w:pPr>
      <w:r w:rsidRPr="002741C1">
        <w:object w:dxaOrig="15071" w:dyaOrig="11361" w14:anchorId="1D02538D">
          <v:shape id="_x0000_i1694" type="#_x0000_t75" style="width:494.35pt;height:372.65pt" o:ole="">
            <v:imagedata r:id="rId43" o:title=""/>
          </v:shape>
          <o:OLEObject Type="Embed" ProgID="Visio.Drawing.15" ShapeID="_x0000_i1694" DrawAspect="Content" ObjectID="_1696337350" r:id="rId44"/>
        </w:object>
      </w:r>
    </w:p>
    <w:p w14:paraId="00A121C8" w14:textId="5EFBD3D1" w:rsidR="006D793F" w:rsidRPr="00725529" w:rsidRDefault="00C04E99" w:rsidP="00221FC2">
      <w:pPr>
        <w:pStyle w:val="Caption"/>
        <w:rPr>
          <w:rtl/>
        </w:rPr>
      </w:pPr>
      <w:bookmarkStart w:id="170" w:name="_Toc85713981"/>
      <w:r>
        <w:rPr>
          <w:rtl/>
        </w:rPr>
        <w:t xml:space="preserve">איור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C27A19">
        <w:rPr>
          <w:noProof/>
          <w:rtl/>
        </w:rPr>
        <w:t>17</w:t>
      </w:r>
      <w:r>
        <w:rPr>
          <w:rtl/>
        </w:rPr>
        <w:fldChar w:fldCharType="end"/>
      </w:r>
      <w:r>
        <w:rPr>
          <w:noProof/>
          <w:rtl/>
        </w:rPr>
        <w:t xml:space="preserve"> </w:t>
      </w:r>
      <w:r>
        <w:rPr>
          <w:rFonts w:hint="cs"/>
          <w:noProof/>
          <w:rtl/>
        </w:rPr>
        <w:t>מודל יהלום מכשיר ואפל' טייטו</w:t>
      </w:r>
      <w:bookmarkEnd w:id="170"/>
    </w:p>
    <w:p w14:paraId="4D5AD66E" w14:textId="77777777" w:rsidR="00902569" w:rsidRDefault="00902569" w:rsidP="00C761A6">
      <w:pPr>
        <w:rPr>
          <w:rtl/>
        </w:rPr>
      </w:pPr>
    </w:p>
    <w:p w14:paraId="48E08D31" w14:textId="77777777" w:rsidR="00902569" w:rsidRDefault="00902569" w:rsidP="00C761A6">
      <w:pPr>
        <w:rPr>
          <w:rtl/>
        </w:rPr>
      </w:pPr>
    </w:p>
    <w:p w14:paraId="556C7746" w14:textId="617ED489" w:rsidR="0005758E" w:rsidRDefault="00F572E5" w:rsidP="008C36E3">
      <w:pPr>
        <w:pStyle w:val="3"/>
        <w:numPr>
          <w:ilvl w:val="2"/>
          <w:numId w:val="74"/>
        </w:numPr>
        <w:rPr>
          <w:rFonts w:cstheme="minorBidi"/>
          <w:sz w:val="22"/>
          <w:szCs w:val="22"/>
          <w:lang w:eastAsia="en-US"/>
        </w:rPr>
      </w:pPr>
      <w:r>
        <w:rPr>
          <w:rFonts w:hint="cs"/>
          <w:rtl/>
        </w:rPr>
        <w:t xml:space="preserve">ציר </w:t>
      </w:r>
      <w:r w:rsidR="0005758E">
        <w:rPr>
          <w:rtl/>
        </w:rPr>
        <w:t>טכני:</w:t>
      </w:r>
    </w:p>
    <w:p w14:paraId="3D288D40" w14:textId="7CA8D530" w:rsidR="0005758E" w:rsidRDefault="000375D8" w:rsidP="008C36E3">
      <w:pPr>
        <w:pStyle w:val="4"/>
        <w:numPr>
          <w:ilvl w:val="3"/>
          <w:numId w:val="74"/>
        </w:numPr>
        <w:rPr>
          <w:rtl/>
        </w:rPr>
      </w:pPr>
      <w:r>
        <w:rPr>
          <w:noProof/>
        </w:rPr>
        <mc:AlternateContent>
          <mc:Choice Requires="wps">
            <w:drawing>
              <wp:anchor distT="0" distB="0" distL="114300" distR="114300" simplePos="0" relativeHeight="251658265" behindDoc="0" locked="0" layoutInCell="1" allowOverlap="1" wp14:anchorId="66D781E4" wp14:editId="1F04BBFA">
                <wp:simplePos x="0" y="0"/>
                <wp:positionH relativeFrom="column">
                  <wp:posOffset>1390650</wp:posOffset>
                </wp:positionH>
                <wp:positionV relativeFrom="paragraph">
                  <wp:posOffset>2980055</wp:posOffset>
                </wp:positionV>
                <wp:extent cx="2941320" cy="635"/>
                <wp:effectExtent l="0" t="0" r="0" b="0"/>
                <wp:wrapTopAndBottom/>
                <wp:docPr id="8" name="Text Box 8"/>
                <wp:cNvGraphicFramePr/>
                <a:graphic xmlns:a="http://schemas.openxmlformats.org/drawingml/2006/main">
                  <a:graphicData uri="http://schemas.microsoft.com/office/word/2010/wordprocessingShape">
                    <wps:wsp>
                      <wps:cNvSpPr txBox="1"/>
                      <wps:spPr>
                        <a:xfrm>
                          <a:off x="0" y="0"/>
                          <a:ext cx="2941320" cy="635"/>
                        </a:xfrm>
                        <a:prstGeom prst="rect">
                          <a:avLst/>
                        </a:prstGeom>
                        <a:solidFill>
                          <a:prstClr val="white"/>
                        </a:solidFill>
                        <a:ln>
                          <a:noFill/>
                        </a:ln>
                      </wps:spPr>
                      <wps:txbx>
                        <w:txbxContent>
                          <w:p w14:paraId="04F48C02" w14:textId="3A1E139F" w:rsidR="000375D8" w:rsidRPr="00447E6F" w:rsidRDefault="000375D8" w:rsidP="00221FC2">
                            <w:pPr>
                              <w:pStyle w:val="Caption"/>
                              <w:rPr>
                                <w:noProof/>
                              </w:rPr>
                            </w:pPr>
                            <w:bookmarkStart w:id="171" w:name="_Toc85713982"/>
                            <w:r>
                              <w:rPr>
                                <w:rtl/>
                              </w:rPr>
                              <w:t xml:space="preserve">איור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C27A19">
                              <w:rPr>
                                <w:noProof/>
                                <w:rtl/>
                              </w:rPr>
                              <w:t>18</w:t>
                            </w:r>
                            <w:r>
                              <w:rPr>
                                <w:rtl/>
                              </w:rPr>
                              <w:fldChar w:fldCharType="end"/>
                            </w:r>
                            <w:r>
                              <w:rPr>
                                <w:noProof/>
                                <w:rtl/>
                              </w:rPr>
                              <w:t xml:space="preserve"> </w:t>
                            </w:r>
                            <w:r>
                              <w:rPr>
                                <w:rFonts w:hint="cs"/>
                                <w:noProof/>
                                <w:rtl/>
                              </w:rPr>
                              <w:t>זיהוי יחודי של המכשיר וצימודו למשתמש</w:t>
                            </w:r>
                            <w:bookmarkEnd w:id="1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6D781E4" id="Text Box 8" o:spid="_x0000_s1036" type="#_x0000_t202" style="position:absolute;left:0;text-align:left;margin-left:109.5pt;margin-top:234.65pt;width:231.6pt;height:.05pt;z-index:251658265;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" stroked="f">
                <v:textbox style="mso-fit-shape-to-text:t" inset="0,0,0,0">
                  <w:txbxContent>
                    <w:p w14:paraId="04F48C02" w14:textId="3A1E139F" w:rsidR="000375D8" w:rsidRPr="00447E6F" w:rsidRDefault="000375D8" w:rsidP="00221FC2">
                      <w:pPr>
                        <w:pStyle w:val="Caption"/>
                        <w:rPr>
                          <w:noProof/>
                        </w:rPr>
                      </w:pPr>
                      <w:bookmarkStart w:id="172" w:name="_Toc85713982"/>
                      <w:r>
                        <w:rPr>
                          <w:rtl/>
                        </w:rPr>
                        <w:t xml:space="preserve">איור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C27A19">
                        <w:rPr>
                          <w:noProof/>
                          <w:rtl/>
                        </w:rPr>
                        <w:t>18</w:t>
                      </w:r>
                      <w:r>
                        <w:rPr>
                          <w:rtl/>
                        </w:rPr>
                        <w:fldChar w:fldCharType="end"/>
                      </w:r>
                      <w:r>
                        <w:rPr>
                          <w:noProof/>
                          <w:rtl/>
                        </w:rPr>
                        <w:t xml:space="preserve"> </w:t>
                      </w:r>
                      <w:r>
                        <w:rPr>
                          <w:rFonts w:hint="cs"/>
                          <w:noProof/>
                          <w:rtl/>
                        </w:rPr>
                        <w:t>זיהוי יחודי של המכשיר וצימודו למשתמש</w:t>
                      </w:r>
                      <w:bookmarkEnd w:id="172"/>
                    </w:p>
                  </w:txbxContent>
                </v:textbox>
                <w10:wrap type="topAndBottom"/>
              </v:shape>
            </w:pict>
          </mc:Fallback>
        </mc:AlternateContent>
      </w:r>
      <w:r w:rsidRPr="00BB6AD4">
        <w:rPr>
          <w:noProof/>
        </w:rPr>
        <w:drawing>
          <wp:anchor distT="0" distB="0" distL="114300" distR="114300" simplePos="0" relativeHeight="251658240" behindDoc="0" locked="0" layoutInCell="1" allowOverlap="1" wp14:anchorId="4E5A92C8" wp14:editId="13AC2271">
            <wp:simplePos x="0" y="0"/>
            <wp:positionH relativeFrom="page">
              <wp:posOffset>2572385</wp:posOffset>
            </wp:positionH>
            <wp:positionV relativeFrom="paragraph">
              <wp:posOffset>799465</wp:posOffset>
            </wp:positionV>
            <wp:extent cx="2331085" cy="2417445"/>
            <wp:effectExtent l="0" t="0" r="0" b="1905"/>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45" cstate="print">
                      <a:extLst>
                        <a:ext uri="{28A0092B-C50C-407E-A947-70E740481C1C}">
                          <a14:useLocalDpi xmlns:a14="http://schemas.microsoft.com/office/drawing/2010/main" val="0"/>
                        </a:ext>
                      </a:extLst>
                    </a:blip>
                    <a:srcRect l="1581" t="6632" b="7604"/>
                    <a:stretch/>
                  </pic:blipFill>
                  <pic:spPr bwMode="auto">
                    <a:xfrm>
                      <a:off x="0" y="0"/>
                      <a:ext cx="2331085" cy="24174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A5C29" w:rsidRPr="00725529">
        <w:rPr>
          <w:rFonts w:hint="cs"/>
          <w:rtl/>
        </w:rPr>
        <w:t>יעד תקשורת</w:t>
      </w:r>
      <w:r w:rsidR="006A5C29" w:rsidRPr="003C1C8E">
        <w:rPr>
          <w:rFonts w:hint="cs"/>
          <w:rtl/>
        </w:rPr>
        <w:t xml:space="preserve"> </w:t>
      </w:r>
      <w:r w:rsidR="006A5C29" w:rsidRPr="00725529">
        <w:rPr>
          <w:rFonts w:ascii="Wingdings" w:eastAsia="Wingdings" w:hAnsi="Wingdings" w:cs="Wingdings"/>
        </w:rPr>
        <w:t>ó</w:t>
      </w:r>
      <w:r w:rsidR="006A5C29" w:rsidRPr="00725529">
        <w:rPr>
          <w:rFonts w:hint="cs"/>
          <w:rtl/>
        </w:rPr>
        <w:t xml:space="preserve"> מידע: </w:t>
      </w:r>
      <w:r w:rsidR="00F86121" w:rsidRPr="00747451">
        <w:rPr>
          <w:rtl/>
        </w:rPr>
        <w:br/>
      </w:r>
      <w:r w:rsidR="00F86121" w:rsidRPr="00747451">
        <w:rPr>
          <w:rFonts w:hint="cs"/>
          <w:rtl/>
        </w:rPr>
        <w:t xml:space="preserve">על מנת לבצע צימוד של המכשיר לטלפון, מופק קוד </w:t>
      </w:r>
      <w:r w:rsidR="00F86121" w:rsidRPr="00747451">
        <w:t>QR</w:t>
      </w:r>
      <w:r w:rsidR="00F86121" w:rsidRPr="00747451">
        <w:rPr>
          <w:rFonts w:hint="cs"/>
          <w:rtl/>
        </w:rPr>
        <w:t xml:space="preserve"> </w:t>
      </w:r>
      <w:r w:rsidR="00747451" w:rsidRPr="00747451">
        <w:rPr>
          <w:rFonts w:hint="cs"/>
          <w:rtl/>
        </w:rPr>
        <w:t>ייחוד</w:t>
      </w:r>
      <w:r w:rsidR="00747451" w:rsidRPr="00747451">
        <w:rPr>
          <w:rFonts w:hint="eastAsia"/>
          <w:rtl/>
        </w:rPr>
        <w:t>י</w:t>
      </w:r>
      <w:r w:rsidR="00F86121" w:rsidRPr="00747451">
        <w:rPr>
          <w:rFonts w:hint="cs"/>
          <w:rtl/>
        </w:rPr>
        <w:t xml:space="preserve"> אותו סורקים עם המכשיר סביר להניח שזה גורם להזדהות דו כוונים בין המכשיר לטלפון וכמובן המשתמש הרשום באפליקציה</w:t>
      </w:r>
    </w:p>
    <w:p w14:paraId="6CE03E1B" w14:textId="29D37AE8" w:rsidR="00B92BBA" w:rsidRPr="00221FC2" w:rsidRDefault="00B92BBA" w:rsidP="00221FC2">
      <w:pPr>
        <w:rPr>
          <w:rtl/>
        </w:rPr>
      </w:pPr>
    </w:p>
    <w:p w14:paraId="4D817F17" w14:textId="3FD4E953" w:rsidR="009B6838" w:rsidRDefault="009B6838" w:rsidP="00221FC2">
      <w:pPr>
        <w:pStyle w:val="4"/>
        <w:numPr>
          <w:ilvl w:val="0"/>
          <w:numId w:val="0"/>
        </w:numPr>
        <w:ind w:left="1728"/>
      </w:pPr>
      <w:r>
        <w:rPr>
          <w:rFonts w:hint="cs"/>
          <w:rtl/>
        </w:rPr>
        <w:t xml:space="preserve">יעד תקשורת </w:t>
      </w:r>
      <w:r>
        <w:rPr>
          <w:rFonts w:ascii="Wingdings" w:eastAsia="Wingdings" w:hAnsi="Wingdings" w:cs="Wingdings"/>
        </w:rPr>
        <w:sym w:font="Wingdings" w:char="F0F3"/>
      </w:r>
      <w:r>
        <w:rPr>
          <w:rFonts w:hint="cs"/>
          <w:rtl/>
        </w:rPr>
        <w:t xml:space="preserve"> סביבה: ישנה הזדהות של משתמש ה </w:t>
      </w:r>
      <w:r>
        <w:t>Google/Apple store</w:t>
      </w:r>
      <w:r>
        <w:rPr>
          <w:rFonts w:hint="cs"/>
          <w:rtl/>
        </w:rPr>
        <w:t xml:space="preserve"> וגם כן הזדהות של דגם ומספר סידורי של </w:t>
      </w:r>
      <w:r w:rsidR="00B10740">
        <w:rPr>
          <w:rFonts w:hint="cs"/>
          <w:rtl/>
        </w:rPr>
        <w:t>מכשיר הטלפון</w:t>
      </w:r>
      <w:r>
        <w:rPr>
          <w:rFonts w:hint="cs"/>
          <w:rtl/>
        </w:rPr>
        <w:t xml:space="preserve">. </w:t>
      </w:r>
    </w:p>
    <w:p w14:paraId="70A58121" w14:textId="77777777" w:rsidR="009B6838" w:rsidRPr="00725529" w:rsidRDefault="009B6838" w:rsidP="00221FC2">
      <w:pPr>
        <w:widowControl/>
        <w:adjustRightInd/>
        <w:spacing w:after="160" w:line="256" w:lineRule="auto"/>
        <w:ind w:left="360"/>
        <w:textAlignment w:val="auto"/>
        <w:rPr>
          <w:noProof/>
          <w:rtl/>
        </w:rPr>
      </w:pPr>
    </w:p>
    <w:p w14:paraId="57BF9B67" w14:textId="262A7D02" w:rsidR="0005758E" w:rsidRPr="00725529" w:rsidRDefault="009E6F7F" w:rsidP="008C36E3">
      <w:pPr>
        <w:pStyle w:val="4"/>
        <w:numPr>
          <w:ilvl w:val="3"/>
          <w:numId w:val="74"/>
        </w:numPr>
        <w:rPr>
          <w:rtl/>
        </w:rPr>
      </w:pPr>
      <w:r>
        <w:rPr>
          <w:rFonts w:hint="cs"/>
          <w:rtl/>
        </w:rPr>
        <w:t xml:space="preserve">תקשרות מקומית ושמירת נתונים </w:t>
      </w:r>
      <w:r>
        <w:rPr>
          <w:rFonts w:ascii="Wingdings" w:eastAsia="Wingdings" w:hAnsi="Wingdings" w:cs="Wingdings"/>
        </w:rPr>
        <w:t>ó</w:t>
      </w:r>
      <w:r>
        <w:rPr>
          <w:rFonts w:hint="cs"/>
          <w:rtl/>
        </w:rPr>
        <w:t xml:space="preserve"> מידע: </w:t>
      </w:r>
      <w:r w:rsidR="00F86121">
        <w:rPr>
          <w:rFonts w:hint="cs"/>
          <w:rtl/>
        </w:rPr>
        <w:t xml:space="preserve">המידע עובר </w:t>
      </w:r>
      <w:r w:rsidR="009B37AE">
        <w:rPr>
          <w:rFonts w:hint="cs"/>
          <w:rtl/>
        </w:rPr>
        <w:t>ע</w:t>
      </w:r>
      <w:r w:rsidR="00F86121">
        <w:rPr>
          <w:rFonts w:hint="cs"/>
          <w:rtl/>
        </w:rPr>
        <w:t xml:space="preserve">ל תשתית ה </w:t>
      </w:r>
      <w:r w:rsidR="00F86121">
        <w:t>WiFi</w:t>
      </w:r>
      <w:r w:rsidR="00F86121">
        <w:rPr>
          <w:rFonts w:hint="cs"/>
          <w:rtl/>
        </w:rPr>
        <w:t xml:space="preserve"> ולמרות שאין דרך להכנס לתעבורה הזו לראות האם המידע גלוי, סביר להניח שקיימת הצפנה בסיסית שכן כל רשת </w:t>
      </w:r>
      <w:r w:rsidR="00F86121">
        <w:t>WiFi</w:t>
      </w:r>
      <w:r w:rsidR="00F86121">
        <w:rPr>
          <w:rFonts w:hint="cs"/>
          <w:rtl/>
        </w:rPr>
        <w:t xml:space="preserve"> מודרנית דורשת פתיחת תקשורת בערוצים מוצפנים ובלי קשר גם </w:t>
      </w:r>
      <w:r w:rsidR="00F86121" w:rsidRPr="00221FC2">
        <w:rPr>
          <w:rFonts w:asciiTheme="minorBidi" w:hAnsiTheme="minorBidi" w:cstheme="minorBidi"/>
          <w:rtl/>
        </w:rPr>
        <w:t>שידור</w:t>
      </w:r>
      <w:r w:rsidR="00F86121">
        <w:rPr>
          <w:rFonts w:asciiTheme="minorBidi" w:hAnsiTheme="minorBidi" w:cstheme="minorBidi"/>
        </w:rPr>
        <w:t xml:space="preserve"> ה</w:t>
      </w:r>
      <w:r w:rsidR="00F86121">
        <w:rPr>
          <w:rFonts w:asciiTheme="minorBidi" w:hAnsiTheme="minorBidi" w:cstheme="minorBidi" w:hint="cs"/>
          <w:rtl/>
        </w:rPr>
        <w:t xml:space="preserve"> wifi</w:t>
      </w:r>
      <w:r w:rsidR="00F86121">
        <w:rPr>
          <w:rFonts w:hint="cs"/>
          <w:rtl/>
        </w:rPr>
        <w:t xml:space="preserve"> עצמו מוצפן בין הקליינטים</w:t>
      </w:r>
    </w:p>
    <w:p w14:paraId="6CB99F5F" w14:textId="604B3EC9" w:rsidR="0005758E" w:rsidRDefault="0005758E" w:rsidP="008C36E3">
      <w:pPr>
        <w:pStyle w:val="4"/>
        <w:numPr>
          <w:ilvl w:val="3"/>
          <w:numId w:val="74"/>
        </w:numPr>
        <w:rPr>
          <w:rtl/>
        </w:rPr>
      </w:pPr>
      <w:r>
        <w:rPr>
          <w:rtl/>
        </w:rPr>
        <w:t xml:space="preserve">תקשורת מקומית </w:t>
      </w:r>
      <w:r w:rsidR="008A2681">
        <w:rPr>
          <w:rFonts w:hint="cs"/>
          <w:rtl/>
        </w:rPr>
        <w:t xml:space="preserve">ושמירת נתונים </w:t>
      </w:r>
      <w:r w:rsidR="008A2681">
        <w:rPr>
          <w:rFonts w:ascii="Wingdings" w:eastAsia="Wingdings" w:hAnsi="Wingdings" w:cs="Wingdings"/>
        </w:rPr>
        <w:sym w:font="Wingdings" w:char="F0F3"/>
      </w:r>
      <w:r w:rsidR="008A2681">
        <w:rPr>
          <w:rFonts w:hint="cs"/>
          <w:rtl/>
        </w:rPr>
        <w:t xml:space="preserve"> מידע</w:t>
      </w:r>
      <w:r w:rsidR="006F681A">
        <w:rPr>
          <w:rtl/>
        </w:rPr>
        <w:br/>
      </w:r>
      <w:r w:rsidR="00F86121" w:rsidRPr="00221FC2">
        <w:rPr>
          <w:rFonts w:asciiTheme="minorBidi" w:hAnsiTheme="minorBidi" w:cstheme="minorBidi"/>
          <w:rtl/>
        </w:rPr>
        <w:t>כפי</w:t>
      </w:r>
      <w:r w:rsidR="00F86121" w:rsidRPr="00221FC2">
        <w:rPr>
          <w:rFonts w:asciiTheme="minorBidi" w:hAnsiTheme="minorBidi" w:cstheme="minorBidi"/>
        </w:rPr>
        <w:t xml:space="preserve"> </w:t>
      </w:r>
      <w:r w:rsidR="00F86121" w:rsidRPr="00221FC2">
        <w:rPr>
          <w:rFonts w:asciiTheme="minorBidi" w:hAnsiTheme="minorBidi" w:cstheme="minorBidi"/>
          <w:rtl/>
        </w:rPr>
        <w:t>שצוין</w:t>
      </w:r>
      <w:r w:rsidR="007D6CC8">
        <w:rPr>
          <w:rFonts w:hint="cs"/>
          <w:rtl/>
        </w:rPr>
        <w:t xml:space="preserve"> בהקדמה תקשורת לוקלית </w:t>
      </w:r>
      <w:r w:rsidR="006F681A">
        <w:rPr>
          <w:rFonts w:hint="cs"/>
          <w:rtl/>
        </w:rPr>
        <w:t xml:space="preserve">(בין </w:t>
      </w:r>
      <w:r w:rsidR="006A7603">
        <w:rPr>
          <w:rFonts w:hint="cs"/>
          <w:rtl/>
        </w:rPr>
        <w:t>ה</w:t>
      </w:r>
      <w:r w:rsidR="006F681A">
        <w:rPr>
          <w:rFonts w:hint="cs"/>
          <w:rtl/>
        </w:rPr>
        <w:t xml:space="preserve">מכשיר לבין הטלפון עליו מותקנת האפליקציה) </w:t>
      </w:r>
      <w:r w:rsidR="007D6CC8">
        <w:rPr>
          <w:rFonts w:hint="cs"/>
          <w:rtl/>
        </w:rPr>
        <w:t xml:space="preserve">הנה תקשורת </w:t>
      </w:r>
      <w:r w:rsidR="007D6CC8">
        <w:t>Wifi</w:t>
      </w:r>
      <w:r w:rsidR="006A7603">
        <w:rPr>
          <w:rFonts w:hint="cs"/>
          <w:rtl/>
        </w:rPr>
        <w:t xml:space="preserve"> דרך הנתב הביתי</w:t>
      </w:r>
    </w:p>
    <w:p w14:paraId="2824015D" w14:textId="096D98EB" w:rsidR="0005758E" w:rsidRPr="00221FC2" w:rsidRDefault="00C746B0" w:rsidP="008C36E3">
      <w:pPr>
        <w:pStyle w:val="4"/>
        <w:numPr>
          <w:ilvl w:val="3"/>
          <w:numId w:val="74"/>
        </w:numPr>
        <w:rPr>
          <w:rtl/>
        </w:rPr>
      </w:pPr>
      <w:r>
        <w:rPr>
          <w:noProof/>
        </w:rPr>
        <mc:AlternateContent>
          <mc:Choice Requires="wps">
            <w:drawing>
              <wp:anchor distT="0" distB="0" distL="114300" distR="114300" simplePos="0" relativeHeight="251658242" behindDoc="0" locked="0" layoutInCell="1" allowOverlap="1" wp14:anchorId="42AD63BB" wp14:editId="3FE3FC35">
                <wp:simplePos x="0" y="0"/>
                <wp:positionH relativeFrom="column">
                  <wp:posOffset>1814195</wp:posOffset>
                </wp:positionH>
                <wp:positionV relativeFrom="paragraph">
                  <wp:posOffset>5828665</wp:posOffset>
                </wp:positionV>
                <wp:extent cx="2799715" cy="635"/>
                <wp:effectExtent l="0" t="0" r="635" b="0"/>
                <wp:wrapTopAndBottom/>
                <wp:docPr id="10" name="Text Box 10"/>
                <wp:cNvGraphicFramePr/>
                <a:graphic xmlns:a="http://schemas.openxmlformats.org/drawingml/2006/main">
                  <a:graphicData uri="http://schemas.microsoft.com/office/word/2010/wordprocessingShape">
                    <wps:wsp>
                      <wps:cNvSpPr txBox="1"/>
                      <wps:spPr>
                        <a:xfrm>
                          <a:off x="0" y="0"/>
                          <a:ext cx="2799715" cy="635"/>
                        </a:xfrm>
                        <a:prstGeom prst="rect">
                          <a:avLst/>
                        </a:prstGeom>
                        <a:solidFill>
                          <a:prstClr val="white"/>
                        </a:solidFill>
                        <a:ln>
                          <a:noFill/>
                        </a:ln>
                      </wps:spPr>
                      <wps:txbx>
                        <w:txbxContent>
                          <w:p w14:paraId="70182077" w14:textId="3454D9AC" w:rsidR="00C746B0" w:rsidRPr="00AB2478" w:rsidRDefault="00C746B0" w:rsidP="00221FC2">
                            <w:pPr>
                              <w:pStyle w:val="Caption"/>
                              <w:rPr>
                                <w:noProof/>
                              </w:rPr>
                            </w:pPr>
                            <w:bookmarkStart w:id="173" w:name="_Toc85713983"/>
                            <w:r>
                              <w:rPr>
                                <w:rtl/>
                              </w:rPr>
                              <w:t xml:space="preserve">איור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C27A19">
                              <w:rPr>
                                <w:noProof/>
                                <w:rtl/>
                              </w:rPr>
                              <w:t>19</w:t>
                            </w:r>
                            <w:r>
                              <w:rPr>
                                <w:rtl/>
                              </w:rPr>
                              <w:fldChar w:fldCharType="end"/>
                            </w:r>
                            <w:r>
                              <w:rPr>
                                <w:noProof/>
                                <w:rtl/>
                              </w:rPr>
                              <w:t xml:space="preserve"> </w:t>
                            </w:r>
                            <w:r>
                              <w:rPr>
                                <w:rFonts w:hint="cs"/>
                                <w:noProof/>
                                <w:rtl/>
                              </w:rPr>
                              <w:t>תקשורת אל שרתי היצרן</w:t>
                            </w:r>
                            <w:bookmarkEnd w:id="1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2AD63BB" id="Text Box 10" o:spid="_x0000_s1037" type="#_x0000_t202" style="position:absolute;left:0;text-align:left;margin-left:142.85pt;margin-top:458.95pt;width:220.45pt;height:.05pt;z-index:25165824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" stroked="f">
                <v:textbox style="mso-fit-shape-to-text:t" inset="0,0,0,0">
                  <w:txbxContent>
                    <w:p w14:paraId="70182077" w14:textId="3454D9AC" w:rsidR="00C746B0" w:rsidRPr="00AB2478" w:rsidRDefault="00C746B0" w:rsidP="00221FC2">
                      <w:pPr>
                        <w:pStyle w:val="Caption"/>
                        <w:rPr>
                          <w:noProof/>
                        </w:rPr>
                      </w:pPr>
                      <w:bookmarkStart w:id="174" w:name="_Toc85713983"/>
                      <w:r>
                        <w:rPr>
                          <w:rtl/>
                        </w:rPr>
                        <w:t xml:space="preserve">איור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C27A19">
                        <w:rPr>
                          <w:noProof/>
                          <w:rtl/>
                        </w:rPr>
                        <w:t>19</w:t>
                      </w:r>
                      <w:r>
                        <w:rPr>
                          <w:rtl/>
                        </w:rPr>
                        <w:fldChar w:fldCharType="end"/>
                      </w:r>
                      <w:r>
                        <w:rPr>
                          <w:noProof/>
                          <w:rtl/>
                        </w:rPr>
                        <w:t xml:space="preserve"> </w:t>
                      </w:r>
                      <w:r>
                        <w:rPr>
                          <w:rFonts w:hint="cs"/>
                          <w:noProof/>
                          <w:rtl/>
                        </w:rPr>
                        <w:t>תקשורת אל שרתי היצרן</w:t>
                      </w:r>
                      <w:bookmarkEnd w:id="174"/>
                    </w:p>
                  </w:txbxContent>
                </v:textbox>
                <w10:wrap type="topAndBottom"/>
              </v:shape>
            </w:pict>
          </mc:Fallback>
        </mc:AlternateContent>
      </w:r>
      <w:r w:rsidR="001E448F">
        <w:rPr>
          <w:rFonts w:hint="cs"/>
          <w:rtl/>
        </w:rPr>
        <w:t xml:space="preserve">תקשורת חיצונית </w:t>
      </w:r>
      <w:r w:rsidR="001E448F">
        <w:rPr>
          <w:rFonts w:ascii="Wingdings" w:eastAsia="Wingdings" w:hAnsi="Wingdings" w:cs="Wingdings"/>
        </w:rPr>
        <w:t>ó</w:t>
      </w:r>
      <w:r w:rsidR="001E448F">
        <w:rPr>
          <w:rFonts w:hint="cs"/>
          <w:rtl/>
        </w:rPr>
        <w:t xml:space="preserve"> מידע: </w:t>
      </w:r>
      <w:r w:rsidR="007D6CC8">
        <w:rPr>
          <w:rtl/>
        </w:rPr>
        <w:br/>
      </w:r>
      <w:r w:rsidR="007D6CC8">
        <w:rPr>
          <w:rFonts w:hint="cs"/>
          <w:rtl/>
        </w:rPr>
        <w:t xml:space="preserve">המכשיר מעלה </w:t>
      </w:r>
      <w:r>
        <w:rPr>
          <w:rFonts w:hint="cs"/>
          <w:rtl/>
        </w:rPr>
        <w:t xml:space="preserve">דרך רשת האינטרנט </w:t>
      </w:r>
      <w:r w:rsidR="007D6CC8">
        <w:rPr>
          <w:rFonts w:hint="cs"/>
          <w:rtl/>
        </w:rPr>
        <w:t xml:space="preserve">את ה </w:t>
      </w:r>
      <w:r w:rsidR="007D6CC8">
        <w:t>Data</w:t>
      </w:r>
      <w:r w:rsidR="007D6CC8">
        <w:rPr>
          <w:rFonts w:hint="cs"/>
          <w:rtl/>
        </w:rPr>
        <w:t xml:space="preserve"> לשרתי </w:t>
      </w:r>
      <w:r w:rsidR="00945263">
        <w:rPr>
          <w:rFonts w:hint="cs"/>
          <w:rtl/>
        </w:rPr>
        <w:t>החברה שמייצרת את המכשיר (</w:t>
      </w:r>
      <w:r w:rsidR="00945263">
        <w:t>websync-cloud.tytocare.com</w:t>
      </w:r>
      <w:r w:rsidR="00945263">
        <w:rPr>
          <w:rFonts w:hint="cs"/>
          <w:rtl/>
        </w:rPr>
        <w:t>) העלאת המידע נראית בפרוטוקול מוצפן (</w:t>
      </w:r>
      <w:r w:rsidR="00945263">
        <w:t>TLS</w:t>
      </w:r>
      <w:r w:rsidR="00945263">
        <w:rPr>
          <w:rFonts w:hint="cs"/>
          <w:rtl/>
        </w:rPr>
        <w:t>)</w:t>
      </w:r>
    </w:p>
    <w:p w14:paraId="66C67743" w14:textId="1DD5BDC7" w:rsidR="00945263" w:rsidRDefault="00945263" w:rsidP="00221FC2">
      <w:pPr>
        <w:widowControl/>
        <w:adjustRightInd/>
        <w:spacing w:after="160" w:line="256" w:lineRule="auto"/>
        <w:jc w:val="center"/>
        <w:textAlignment w:val="auto"/>
        <w:rPr>
          <w:rtl/>
        </w:rPr>
      </w:pPr>
      <w:r w:rsidRPr="00945263">
        <w:rPr>
          <w:noProof/>
        </w:rPr>
        <w:drawing>
          <wp:anchor distT="0" distB="0" distL="114300" distR="114300" simplePos="0" relativeHeight="251658241" behindDoc="0" locked="0" layoutInCell="1" allowOverlap="1" wp14:anchorId="36F2FC35" wp14:editId="284F52D3">
            <wp:simplePos x="0" y="0"/>
            <wp:positionH relativeFrom="page">
              <wp:align>center</wp:align>
            </wp:positionH>
            <wp:positionV relativeFrom="paragraph">
              <wp:posOffset>1771</wp:posOffset>
            </wp:positionV>
            <wp:extent cx="2523744" cy="4892040"/>
            <wp:effectExtent l="0" t="0" r="0" b="381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cstate="print">
                      <a:extLst>
                        <a:ext uri="{28A0092B-C50C-407E-A947-70E740481C1C}">
                          <a14:useLocalDpi xmlns:a14="http://schemas.microsoft.com/office/drawing/2010/main" val="0"/>
                        </a:ext>
                      </a:extLst>
                    </a:blip>
                    <a:srcRect l="616" t="7101" r="2097" b="5928"/>
                    <a:stretch/>
                  </pic:blipFill>
                  <pic:spPr bwMode="auto">
                    <a:xfrm>
                      <a:off x="0" y="0"/>
                      <a:ext cx="2523744" cy="48920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92196ED" w14:textId="77777777" w:rsidR="00945263" w:rsidRDefault="00945263" w:rsidP="00221FC2">
      <w:pPr>
        <w:widowControl/>
        <w:adjustRightInd/>
        <w:spacing w:after="160" w:line="256" w:lineRule="auto"/>
        <w:textAlignment w:val="auto"/>
        <w:rPr>
          <w:rtl/>
        </w:rPr>
      </w:pPr>
    </w:p>
    <w:p w14:paraId="08551E63" w14:textId="79B6AD1F" w:rsidR="0005758E" w:rsidRDefault="000A1457" w:rsidP="008C36E3">
      <w:pPr>
        <w:pStyle w:val="4"/>
        <w:numPr>
          <w:ilvl w:val="3"/>
          <w:numId w:val="74"/>
        </w:numPr>
        <w:rPr>
          <w:rtl/>
        </w:rPr>
      </w:pPr>
      <w:r>
        <w:rPr>
          <w:rFonts w:hint="cs"/>
          <w:rtl/>
        </w:rPr>
        <w:t xml:space="preserve">יעד תקשורת </w:t>
      </w:r>
      <w:r>
        <w:rPr>
          <w:rFonts w:ascii="Wingdings" w:eastAsia="Wingdings" w:hAnsi="Wingdings" w:cs="Wingdings"/>
        </w:rPr>
        <w:sym w:font="Wingdings" w:char="F0F3"/>
      </w:r>
      <w:r>
        <w:rPr>
          <w:rFonts w:hint="cs"/>
          <w:rtl/>
        </w:rPr>
        <w:t xml:space="preserve"> מידע: </w:t>
      </w:r>
      <w:r w:rsidR="00140D11">
        <w:rPr>
          <w:rFonts w:hint="cs"/>
          <w:rtl/>
        </w:rPr>
        <w:t>קופת חולים כללית</w:t>
      </w:r>
      <w:r>
        <w:rPr>
          <w:rFonts w:hint="cs"/>
          <w:rtl/>
        </w:rPr>
        <w:t xml:space="preserve"> הנה </w:t>
      </w:r>
      <w:r w:rsidR="002E5E21">
        <w:rPr>
          <w:rFonts w:hint="cs"/>
          <w:rtl/>
        </w:rPr>
        <w:t>ארגון היעד של המכשיר</w:t>
      </w:r>
    </w:p>
    <w:p w14:paraId="447B6806" w14:textId="42AEC5B9" w:rsidR="0005758E" w:rsidRDefault="00721A1F" w:rsidP="008C36E3">
      <w:pPr>
        <w:pStyle w:val="4"/>
        <w:widowControl/>
        <w:numPr>
          <w:ilvl w:val="3"/>
          <w:numId w:val="74"/>
        </w:numPr>
        <w:adjustRightInd/>
        <w:spacing w:after="160" w:line="256" w:lineRule="auto"/>
        <w:textAlignment w:val="auto"/>
      </w:pPr>
      <w:r w:rsidRPr="00725529">
        <w:rPr>
          <w:rFonts w:hint="cs"/>
          <w:rtl/>
        </w:rPr>
        <w:t xml:space="preserve">יעד תקשורת </w:t>
      </w:r>
      <w:r w:rsidRPr="003C1C8E">
        <w:rPr>
          <w:rFonts w:ascii="Wingdings" w:eastAsia="Wingdings" w:hAnsi="Wingdings" w:cs="Wingdings"/>
        </w:rPr>
        <w:sym w:font="Wingdings" w:char="F0F3"/>
      </w:r>
      <w:r w:rsidRPr="00D00DB1">
        <w:rPr>
          <w:rFonts w:hint="cs"/>
          <w:rtl/>
        </w:rPr>
        <w:t xml:space="preserve"> מידע</w:t>
      </w:r>
      <w:r w:rsidRPr="0037432C">
        <w:rPr>
          <w:rFonts w:hint="cs"/>
          <w:rtl/>
        </w:rPr>
        <w:t>:</w:t>
      </w:r>
      <w:r w:rsidRPr="00486375">
        <w:rPr>
          <w:rtl/>
        </w:rPr>
        <w:t xml:space="preserve"> </w:t>
      </w:r>
      <w:r w:rsidR="0005758E" w:rsidRPr="009E4908">
        <w:rPr>
          <w:rtl/>
        </w:rPr>
        <w:t xml:space="preserve">יעד התקשורת מתארח אצל </w:t>
      </w:r>
      <w:r w:rsidRPr="009E4908">
        <w:rPr>
          <w:rFonts w:hint="cs"/>
          <w:rtl/>
        </w:rPr>
        <w:t xml:space="preserve">חברת </w:t>
      </w:r>
      <w:r w:rsidRPr="009E4908">
        <w:t>tytocare</w:t>
      </w:r>
      <w:r w:rsidRPr="009E4908">
        <w:rPr>
          <w:rFonts w:hint="cs"/>
          <w:rtl/>
        </w:rPr>
        <w:t xml:space="preserve"> שהיא בעלת השרות (ראה איור למעלה)</w:t>
      </w:r>
      <w:r w:rsidR="007D6CC8" w:rsidRPr="009E4908">
        <w:rPr>
          <w:rtl/>
        </w:rPr>
        <w:br/>
      </w:r>
      <w:r w:rsidR="00A319BF" w:rsidRPr="009E4908">
        <w:rPr>
          <w:rFonts w:hint="cs"/>
          <w:rtl/>
        </w:rPr>
        <w:t>לא רק שהמידע מראש אינו מגיע ל</w:t>
      </w:r>
      <w:r w:rsidR="009E4908" w:rsidRPr="009E4908">
        <w:rPr>
          <w:rFonts w:hint="cs"/>
          <w:rtl/>
        </w:rPr>
        <w:t xml:space="preserve">שרתי קופת החולים, אלא גם שרתי </w:t>
      </w:r>
      <w:r w:rsidR="009E4908" w:rsidRPr="009E4908">
        <w:t>tytocare</w:t>
      </w:r>
      <w:r w:rsidR="009E4908" w:rsidRPr="009E4908">
        <w:rPr>
          <w:rFonts w:hint="cs"/>
          <w:rtl/>
        </w:rPr>
        <w:t xml:space="preserve"> אליהם זורם המידע הרפואי, מתארחים</w:t>
      </w:r>
      <w:r w:rsidR="009E4908">
        <w:rPr>
          <w:rFonts w:hint="cs"/>
          <w:rtl/>
        </w:rPr>
        <w:t xml:space="preserve"> בעצמם בחברת צד שלישי בשם </w:t>
      </w:r>
      <w:r w:rsidR="009E4908">
        <w:t>Incapsula hosting inc.</w:t>
      </w:r>
      <w:r w:rsidR="00180D23" w:rsidRPr="00725529">
        <w:rPr>
          <w:rFonts w:cs="Arial"/>
        </w:rPr>
        <w:br/>
      </w:r>
      <w:r w:rsidR="00CB183C" w:rsidRPr="00221FC2">
        <w:rPr>
          <w:rFonts w:hint="cs"/>
          <w:color w:val="0070C0"/>
          <w:rtl/>
        </w:rPr>
        <w:t xml:space="preserve">סיכון לדליפת נתוני </w:t>
      </w:r>
      <w:r w:rsidR="0015133E">
        <w:rPr>
          <w:rFonts w:hint="cs"/>
          <w:color w:val="0070C0"/>
          <w:rtl/>
        </w:rPr>
        <w:t>מטופלים</w:t>
      </w:r>
      <w:r w:rsidR="00920D56" w:rsidRPr="00221FC2">
        <w:rPr>
          <w:rFonts w:hint="cs"/>
          <w:color w:val="0070C0"/>
          <w:rtl/>
        </w:rPr>
        <w:t xml:space="preserve"> מאתרי צד שלישי</w:t>
      </w:r>
    </w:p>
    <w:p w14:paraId="6B47EC2D" w14:textId="77777777" w:rsidR="006E2457" w:rsidRDefault="006E2457" w:rsidP="00221FC2">
      <w:pPr>
        <w:keepNext/>
        <w:widowControl/>
        <w:adjustRightInd/>
        <w:spacing w:after="160" w:line="256" w:lineRule="auto"/>
        <w:jc w:val="center"/>
        <w:textAlignment w:val="auto"/>
      </w:pPr>
      <w:r w:rsidRPr="00180D23">
        <w:rPr>
          <w:noProof/>
        </w:rPr>
        <w:drawing>
          <wp:inline distT="0" distB="0" distL="0" distR="0" wp14:anchorId="6916B5D4" wp14:editId="74A712F2">
            <wp:extent cx="2886502" cy="2299647"/>
            <wp:effectExtent l="0" t="0" r="9525" b="5715"/>
            <wp:docPr id="11"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pic:nvPicPr>
                  <pic:blipFill rotWithShape="1">
                    <a:blip r:embed="rId47"/>
                    <a:srcRect l="12979" t="9371" r="38427" b="28691"/>
                    <a:stretch/>
                  </pic:blipFill>
                  <pic:spPr bwMode="auto">
                    <a:xfrm>
                      <a:off x="0" y="0"/>
                      <a:ext cx="2887015" cy="2300056"/>
                    </a:xfrm>
                    <a:prstGeom prst="rect">
                      <a:avLst/>
                    </a:prstGeom>
                    <a:ln>
                      <a:noFill/>
                    </a:ln>
                    <a:extLst>
                      <a:ext uri="{53640926-AAD7-44D8-BBD7-CCE9431645EC}">
                        <a14:shadowObscured xmlns:a14="http://schemas.microsoft.com/office/drawing/2010/main"/>
                      </a:ext>
                    </a:extLst>
                  </pic:spPr>
                </pic:pic>
              </a:graphicData>
            </a:graphic>
          </wp:inline>
        </w:drawing>
      </w:r>
    </w:p>
    <w:p w14:paraId="292D7EAC" w14:textId="0020DF52" w:rsidR="00180D23" w:rsidRDefault="006E2457" w:rsidP="00221FC2">
      <w:pPr>
        <w:pStyle w:val="Caption"/>
        <w:rPr>
          <w:rtl/>
        </w:rPr>
      </w:pPr>
      <w:bookmarkStart w:id="175" w:name="_Toc85713984"/>
      <w:r>
        <w:rPr>
          <w:rtl/>
        </w:rPr>
        <w:t xml:space="preserve">איור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C27A19">
        <w:rPr>
          <w:noProof/>
          <w:rtl/>
        </w:rPr>
        <w:t>20</w:t>
      </w:r>
      <w:r>
        <w:rPr>
          <w:rtl/>
        </w:rPr>
        <w:fldChar w:fldCharType="end"/>
      </w:r>
      <w:r>
        <w:rPr>
          <w:noProof/>
        </w:rPr>
        <w:t xml:space="preserve">  </w:t>
      </w:r>
      <w:r>
        <w:rPr>
          <w:rFonts w:hint="cs"/>
          <w:noProof/>
          <w:rtl/>
        </w:rPr>
        <w:t xml:space="preserve"> אירוח שרתי </w:t>
      </w:r>
      <w:r>
        <w:rPr>
          <w:noProof/>
        </w:rPr>
        <w:t>tytocare</w:t>
      </w:r>
      <w:bookmarkEnd w:id="175"/>
    </w:p>
    <w:p w14:paraId="4D528087" w14:textId="71A7383C" w:rsidR="0005758E" w:rsidRDefault="00F71A7C" w:rsidP="008C36E3">
      <w:pPr>
        <w:pStyle w:val="4"/>
        <w:numPr>
          <w:ilvl w:val="3"/>
          <w:numId w:val="74"/>
        </w:numPr>
        <w:rPr>
          <w:rtl/>
        </w:rPr>
      </w:pPr>
      <w:r>
        <w:rPr>
          <w:rFonts w:hint="cs"/>
          <w:rtl/>
        </w:rPr>
        <w:t>תקשורת</w:t>
      </w:r>
      <w:r w:rsidR="00C40229">
        <w:rPr>
          <w:rFonts w:hint="cs"/>
          <w:rtl/>
        </w:rPr>
        <w:t xml:space="preserve"> חיצונית </w:t>
      </w:r>
      <w:r w:rsidR="00C40229">
        <w:rPr>
          <w:rFonts w:ascii="Wingdings" w:eastAsia="Wingdings" w:hAnsi="Wingdings" w:cs="Wingdings"/>
        </w:rPr>
        <w:sym w:font="Wingdings" w:char="F0F3"/>
      </w:r>
      <w:r w:rsidR="00C40229">
        <w:rPr>
          <w:rFonts w:hint="cs"/>
          <w:rtl/>
        </w:rPr>
        <w:t xml:space="preserve"> מידע: התקשורת החיצונית מוצפנת</w:t>
      </w:r>
      <w:r w:rsidR="00EC7302">
        <w:rPr>
          <w:rFonts w:hint="cs"/>
          <w:rtl/>
        </w:rPr>
        <w:t xml:space="preserve"> </w:t>
      </w:r>
      <w:r w:rsidR="005F3F3D">
        <w:rPr>
          <w:rFonts w:hint="cs"/>
          <w:rtl/>
        </w:rPr>
        <w:t xml:space="preserve">בעזרת פרוטוקול </w:t>
      </w:r>
      <w:r w:rsidR="005F3F3D">
        <w:rPr>
          <w:rFonts w:hint="cs"/>
        </w:rPr>
        <w:t>TLS</w:t>
      </w:r>
      <w:r w:rsidR="00B87CC8">
        <w:rPr>
          <w:rFonts w:hint="cs"/>
          <w:rtl/>
        </w:rPr>
        <w:t xml:space="preserve"> (ראה איור 19)</w:t>
      </w:r>
    </w:p>
    <w:p w14:paraId="7B46ACBB" w14:textId="7BDEC51E" w:rsidR="0005758E" w:rsidRDefault="00031E88" w:rsidP="008C36E3">
      <w:pPr>
        <w:pStyle w:val="4"/>
        <w:numPr>
          <w:ilvl w:val="3"/>
          <w:numId w:val="74"/>
        </w:numPr>
        <w:rPr>
          <w:rtl/>
        </w:rPr>
      </w:pPr>
      <w:r>
        <w:rPr>
          <w:noProof/>
        </w:rPr>
        <mc:AlternateContent>
          <mc:Choice Requires="wps">
            <w:drawing>
              <wp:anchor distT="0" distB="0" distL="114300" distR="114300" simplePos="0" relativeHeight="251658247" behindDoc="0" locked="0" layoutInCell="1" allowOverlap="1" wp14:anchorId="12F608F8" wp14:editId="488ED383">
                <wp:simplePos x="0" y="0"/>
                <wp:positionH relativeFrom="column">
                  <wp:posOffset>1821180</wp:posOffset>
                </wp:positionH>
                <wp:positionV relativeFrom="paragraph">
                  <wp:posOffset>3865880</wp:posOffset>
                </wp:positionV>
                <wp:extent cx="2729230" cy="635"/>
                <wp:effectExtent l="0" t="0" r="0" b="0"/>
                <wp:wrapTopAndBottom/>
                <wp:docPr id="13" name="Text Box 13"/>
                <wp:cNvGraphicFramePr/>
                <a:graphic xmlns:a="http://schemas.openxmlformats.org/drawingml/2006/main">
                  <a:graphicData uri="http://schemas.microsoft.com/office/word/2010/wordprocessingShape">
                    <wps:wsp>
                      <wps:cNvSpPr txBox="1"/>
                      <wps:spPr>
                        <a:xfrm>
                          <a:off x="0" y="0"/>
                          <a:ext cx="2729230" cy="635"/>
                        </a:xfrm>
                        <a:prstGeom prst="rect">
                          <a:avLst/>
                        </a:prstGeom>
                        <a:solidFill>
                          <a:prstClr val="white"/>
                        </a:solidFill>
                        <a:ln>
                          <a:noFill/>
                        </a:ln>
                      </wps:spPr>
                      <wps:txbx>
                        <w:txbxContent>
                          <w:p w14:paraId="6B315230" w14:textId="13A3E717" w:rsidR="00031E88" w:rsidRPr="00DE625F" w:rsidRDefault="00031E88" w:rsidP="00221FC2">
                            <w:pPr>
                              <w:pStyle w:val="Caption"/>
                              <w:rPr>
                                <w:noProof/>
                              </w:rPr>
                            </w:pPr>
                            <w:bookmarkStart w:id="176" w:name="_Toc85713985"/>
                            <w:r>
                              <w:rPr>
                                <w:rtl/>
                              </w:rPr>
                              <w:t xml:space="preserve">איור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C27A19">
                              <w:rPr>
                                <w:noProof/>
                                <w:rtl/>
                              </w:rPr>
                              <w:t>21</w:t>
                            </w:r>
                            <w:r>
                              <w:rPr>
                                <w:rtl/>
                              </w:rPr>
                              <w:fldChar w:fldCharType="end"/>
                            </w:r>
                            <w:r>
                              <w:rPr>
                                <w:noProof/>
                                <w:rtl/>
                              </w:rPr>
                              <w:t xml:space="preserve"> </w:t>
                            </w:r>
                            <w:r>
                              <w:rPr>
                                <w:rFonts w:hint="cs"/>
                                <w:noProof/>
                                <w:rtl/>
                              </w:rPr>
                              <w:t>הזדהות המשתמש מול השרות</w:t>
                            </w:r>
                            <w:bookmarkEnd w:id="1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2F608F8" id="Text Box 13" o:spid="_x0000_s1038" type="#_x0000_t202" style="position:absolute;left:0;text-align:left;margin-left:143.4pt;margin-top:304.4pt;width:214.9pt;height:.05pt;z-index:251658247;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" stroked="f">
                <v:textbox style="mso-fit-shape-to-text:t" inset="0,0,0,0">
                  <w:txbxContent>
                    <w:p w14:paraId="6B315230" w14:textId="13A3E717" w:rsidR="00031E88" w:rsidRPr="00DE625F" w:rsidRDefault="00031E88" w:rsidP="00221FC2">
                      <w:pPr>
                        <w:pStyle w:val="Caption"/>
                        <w:rPr>
                          <w:noProof/>
                        </w:rPr>
                      </w:pPr>
                      <w:bookmarkStart w:id="177" w:name="_Toc85713985"/>
                      <w:r>
                        <w:rPr>
                          <w:rtl/>
                        </w:rPr>
                        <w:t xml:space="preserve">איור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C27A19">
                        <w:rPr>
                          <w:noProof/>
                          <w:rtl/>
                        </w:rPr>
                        <w:t>21</w:t>
                      </w:r>
                      <w:r>
                        <w:rPr>
                          <w:rtl/>
                        </w:rPr>
                        <w:fldChar w:fldCharType="end"/>
                      </w:r>
                      <w:r>
                        <w:rPr>
                          <w:noProof/>
                          <w:rtl/>
                        </w:rPr>
                        <w:t xml:space="preserve"> </w:t>
                      </w:r>
                      <w:r>
                        <w:rPr>
                          <w:rFonts w:hint="cs"/>
                          <w:noProof/>
                          <w:rtl/>
                        </w:rPr>
                        <w:t>הזדהות המשתמש מול השרות</w:t>
                      </w:r>
                      <w:bookmarkEnd w:id="177"/>
                    </w:p>
                  </w:txbxContent>
                </v:textbox>
                <w10:wrap type="topAndBottom"/>
              </v:shape>
            </w:pict>
          </mc:Fallback>
        </mc:AlternateContent>
      </w:r>
      <w:r w:rsidRPr="00F86121">
        <w:rPr>
          <w:noProof/>
        </w:rPr>
        <w:drawing>
          <wp:anchor distT="0" distB="0" distL="114300" distR="114300" simplePos="0" relativeHeight="251658244" behindDoc="0" locked="0" layoutInCell="1" allowOverlap="1" wp14:anchorId="79E9CDD4" wp14:editId="2A551D56">
            <wp:simplePos x="0" y="0"/>
            <wp:positionH relativeFrom="page">
              <wp:posOffset>2674620</wp:posOffset>
            </wp:positionH>
            <wp:positionV relativeFrom="paragraph">
              <wp:posOffset>761365</wp:posOffset>
            </wp:positionV>
            <wp:extent cx="2194560" cy="2985770"/>
            <wp:effectExtent l="38100" t="19050" r="34290" b="24130"/>
            <wp:wrapTopAndBottom/>
            <wp:docPr id="12" name="Picture 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10;&#10;Description automatically generated"/>
                    <pic:cNvPicPr/>
                  </pic:nvPicPr>
                  <pic:blipFill rotWithShape="1">
                    <a:blip r:embed="rId48" cstate="print">
                      <a:extLst>
                        <a:ext uri="{28A0092B-C50C-407E-A947-70E740481C1C}">
                          <a14:useLocalDpi xmlns:a14="http://schemas.microsoft.com/office/drawing/2010/main" val="0"/>
                        </a:ext>
                      </a:extLst>
                    </a:blip>
                    <a:srcRect l="17280" t="12598" r="7056" b="14021"/>
                    <a:stretch/>
                  </pic:blipFill>
                  <pic:spPr bwMode="auto">
                    <a:xfrm rot="60000">
                      <a:off x="0" y="0"/>
                      <a:ext cx="2194560" cy="29857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71A7C">
        <w:rPr>
          <w:rFonts w:hint="cs"/>
          <w:rtl/>
        </w:rPr>
        <w:t xml:space="preserve">תקשורת חיצונית </w:t>
      </w:r>
      <w:r w:rsidR="00F71A7C">
        <w:rPr>
          <w:rFonts w:ascii="Wingdings" w:eastAsia="Wingdings" w:hAnsi="Wingdings" w:cs="Wingdings"/>
        </w:rPr>
        <w:t>ó</w:t>
      </w:r>
      <w:r w:rsidR="00F71A7C">
        <w:rPr>
          <w:rFonts w:hint="cs"/>
          <w:rtl/>
        </w:rPr>
        <w:t xml:space="preserve"> מידע: </w:t>
      </w:r>
      <w:r w:rsidR="0005758E" w:rsidRPr="00221FC2">
        <w:rPr>
          <w:rtl/>
        </w:rPr>
        <w:t>קיימת הזדהות הדדית מול יעדי התקשורת (של המכשיר ושל רכיב היעד</w:t>
      </w:r>
      <w:r w:rsidR="00180D23" w:rsidRPr="00221FC2">
        <w:t>(</w:t>
      </w:r>
      <w:r w:rsidR="00F71A7C">
        <w:rPr>
          <w:rFonts w:hint="cs"/>
          <w:rtl/>
        </w:rPr>
        <w:t xml:space="preserve"> </w:t>
      </w:r>
      <w:r w:rsidR="00180D23" w:rsidRPr="00221FC2">
        <w:rPr>
          <w:rFonts w:hint="cs"/>
          <w:rtl/>
        </w:rPr>
        <w:t>כ</w:t>
      </w:r>
      <w:r w:rsidR="00E33710">
        <w:rPr>
          <w:rFonts w:hint="cs"/>
          <w:rtl/>
        </w:rPr>
        <w:t>ך</w:t>
      </w:r>
      <w:r w:rsidR="00180D23" w:rsidRPr="00221FC2">
        <w:rPr>
          <w:rFonts w:hint="cs"/>
          <w:rtl/>
        </w:rPr>
        <w:t xml:space="preserve"> מתבצעת כל תקשורת web </w:t>
      </w:r>
      <w:r w:rsidR="00E33710" w:rsidRPr="00725529">
        <w:rPr>
          <w:rFonts w:hint="cs"/>
          <w:rtl/>
        </w:rPr>
        <w:t>סטנדרטית</w:t>
      </w:r>
      <w:r w:rsidR="00071016">
        <w:rPr>
          <w:rFonts w:hint="cs"/>
          <w:rtl/>
        </w:rPr>
        <w:t xml:space="preserve"> וכן</w:t>
      </w:r>
      <w:r w:rsidR="00F71A7C">
        <w:rPr>
          <w:rFonts w:hint="cs"/>
          <w:rtl/>
        </w:rPr>
        <w:t xml:space="preserve"> המידע מתעדכן בתיק הרפואי המשויך למטופל</w:t>
      </w:r>
    </w:p>
    <w:p w14:paraId="081651C4" w14:textId="5A797FCF" w:rsidR="00CB7D7A" w:rsidRPr="00725529" w:rsidRDefault="00CB7D7A" w:rsidP="00221FC2">
      <w:pPr>
        <w:pStyle w:val="3"/>
        <w:numPr>
          <w:ilvl w:val="0"/>
          <w:numId w:val="0"/>
        </w:numPr>
        <w:ind w:left="1224"/>
        <w:rPr>
          <w:rtl/>
        </w:rPr>
      </w:pPr>
    </w:p>
    <w:p w14:paraId="615D777F" w14:textId="4D605119" w:rsidR="0005758E" w:rsidRDefault="00243C27" w:rsidP="008C36E3">
      <w:pPr>
        <w:pStyle w:val="4"/>
        <w:numPr>
          <w:ilvl w:val="3"/>
          <w:numId w:val="74"/>
        </w:numPr>
        <w:rPr>
          <w:rtl/>
        </w:rPr>
      </w:pPr>
      <w:r>
        <w:rPr>
          <w:rFonts w:hint="cs"/>
          <w:rtl/>
        </w:rPr>
        <w:t xml:space="preserve"> </w:t>
      </w:r>
      <w:r w:rsidR="000C2AC0">
        <w:rPr>
          <w:rFonts w:hint="cs"/>
          <w:rtl/>
        </w:rPr>
        <w:t xml:space="preserve">יעד תקשורת </w:t>
      </w:r>
      <w:r w:rsidR="000C2AC0">
        <w:rPr>
          <w:rFonts w:ascii="Wingdings" w:eastAsia="Wingdings" w:hAnsi="Wingdings" w:cs="Wingdings"/>
        </w:rPr>
        <w:sym w:font="Wingdings" w:char="F0F3"/>
      </w:r>
      <w:r w:rsidR="000C2AC0">
        <w:rPr>
          <w:rFonts w:hint="cs"/>
          <w:rtl/>
        </w:rPr>
        <w:t xml:space="preserve"> מידע: </w:t>
      </w:r>
      <w:r w:rsidR="00AE3B01">
        <w:rPr>
          <w:rFonts w:hint="cs"/>
          <w:rtl/>
        </w:rPr>
        <w:t>היעד מוגדר קשיח</w:t>
      </w:r>
      <w:r>
        <w:rPr>
          <w:rFonts w:hint="cs"/>
          <w:rtl/>
        </w:rPr>
        <w:t xml:space="preserve"> (</w:t>
      </w:r>
      <w:r>
        <w:t>websync-cloud.tytocare.com</w:t>
      </w:r>
      <w:r>
        <w:rPr>
          <w:rFonts w:hint="cs"/>
          <w:rtl/>
        </w:rPr>
        <w:t>)</w:t>
      </w:r>
    </w:p>
    <w:p w14:paraId="792DCE11" w14:textId="7E397D2C" w:rsidR="00993CFA" w:rsidRDefault="00993CFA">
      <w:pPr>
        <w:widowControl/>
        <w:bidi w:val="0"/>
        <w:adjustRightInd/>
        <w:spacing w:line="240" w:lineRule="auto"/>
        <w:textAlignment w:val="auto"/>
        <w:rPr>
          <w:rtl/>
        </w:rPr>
      </w:pPr>
      <w:r>
        <w:rPr>
          <w:rtl/>
        </w:rPr>
        <w:br w:type="page"/>
      </w:r>
    </w:p>
    <w:p w14:paraId="59BE1CD3" w14:textId="71AF9D2D" w:rsidR="0005758E" w:rsidRDefault="00357DF9" w:rsidP="008C36E3">
      <w:pPr>
        <w:pStyle w:val="3"/>
        <w:numPr>
          <w:ilvl w:val="2"/>
          <w:numId w:val="74"/>
        </w:numPr>
      </w:pPr>
      <w:r>
        <w:rPr>
          <w:rFonts w:hint="cs"/>
          <w:rtl/>
        </w:rPr>
        <w:t xml:space="preserve">ציר </w:t>
      </w:r>
      <w:r w:rsidR="0005758E">
        <w:rPr>
          <w:rtl/>
        </w:rPr>
        <w:t>מידע וידע</w:t>
      </w:r>
    </w:p>
    <w:p w14:paraId="6D64B4C0" w14:textId="343C22E8" w:rsidR="0005758E" w:rsidRDefault="007E25B6" w:rsidP="008C36E3">
      <w:pPr>
        <w:pStyle w:val="4"/>
        <w:numPr>
          <w:ilvl w:val="3"/>
          <w:numId w:val="74"/>
        </w:numPr>
        <w:rPr>
          <w:rtl/>
        </w:rPr>
      </w:pPr>
      <w:r>
        <w:rPr>
          <w:rFonts w:hint="cs"/>
          <w:rtl/>
        </w:rPr>
        <w:t xml:space="preserve">מידע </w:t>
      </w:r>
      <w:r>
        <w:rPr>
          <w:rFonts w:ascii="Wingdings" w:eastAsia="Wingdings" w:hAnsi="Wingdings" w:cs="Wingdings"/>
        </w:rPr>
        <w:sym w:font="Wingdings" w:char="F0F3"/>
      </w:r>
      <w:r>
        <w:rPr>
          <w:rFonts w:hint="cs"/>
          <w:rtl/>
        </w:rPr>
        <w:t xml:space="preserve"> יעד תקשורת: </w:t>
      </w:r>
      <w:r w:rsidRPr="007E25B6">
        <w:rPr>
          <w:rtl/>
        </w:rPr>
        <w:t xml:space="preserve"> </w:t>
      </w:r>
      <w:r>
        <w:rPr>
          <w:rtl/>
        </w:rPr>
        <w:t>קיים צימוד בין מכשיר למטופל</w:t>
      </w:r>
      <w:r w:rsidR="00AE3B01">
        <w:rPr>
          <w:rFonts w:hint="cs"/>
          <w:rtl/>
        </w:rPr>
        <w:t>, בתהליך החיבור של המכשיר לאפליקציה, האפליקציה כבר רשומה על שם המטופל</w:t>
      </w:r>
    </w:p>
    <w:p w14:paraId="4B770B62" w14:textId="2E3335FE" w:rsidR="0005758E" w:rsidRDefault="00982DE7" w:rsidP="008C36E3">
      <w:pPr>
        <w:pStyle w:val="4"/>
        <w:numPr>
          <w:ilvl w:val="3"/>
          <w:numId w:val="74"/>
        </w:numPr>
        <w:rPr>
          <w:rtl/>
        </w:rPr>
      </w:pPr>
      <w:r>
        <w:rPr>
          <w:rFonts w:hint="cs"/>
          <w:rtl/>
        </w:rPr>
        <w:t xml:space="preserve">מידע </w:t>
      </w:r>
      <w:r>
        <w:rPr>
          <w:rFonts w:ascii="Wingdings" w:eastAsia="Wingdings" w:hAnsi="Wingdings" w:cs="Wingdings"/>
        </w:rPr>
        <w:sym w:font="Wingdings" w:char="F0F3"/>
      </w:r>
      <w:r>
        <w:rPr>
          <w:rFonts w:hint="cs"/>
          <w:rtl/>
        </w:rPr>
        <w:t xml:space="preserve"> תקשורת מקומית ושמירת נתונים</w:t>
      </w:r>
      <w:r w:rsidR="00464425">
        <w:rPr>
          <w:rFonts w:hint="cs"/>
          <w:rtl/>
        </w:rPr>
        <w:t>:</w:t>
      </w:r>
      <w:r w:rsidR="00AE3B01">
        <w:rPr>
          <w:rtl/>
        </w:rPr>
        <w:br/>
      </w:r>
      <w:r w:rsidR="00AE3B01">
        <w:rPr>
          <w:rFonts w:hint="cs"/>
          <w:rtl/>
        </w:rPr>
        <w:t xml:space="preserve">בין הפעלה להפעלה האפליקציה מתחברת אוטומטית למכשיר, </w:t>
      </w:r>
      <w:r>
        <w:rPr>
          <w:rFonts w:hint="cs"/>
          <w:rtl/>
        </w:rPr>
        <w:t>ה</w:t>
      </w:r>
      <w:r w:rsidR="00AE3B01">
        <w:rPr>
          <w:rFonts w:hint="cs"/>
          <w:rtl/>
        </w:rPr>
        <w:t xml:space="preserve">חיבור </w:t>
      </w:r>
      <w:r>
        <w:rPr>
          <w:rFonts w:hint="cs"/>
          <w:rtl/>
        </w:rPr>
        <w:t xml:space="preserve">נעשה </w:t>
      </w:r>
      <w:r w:rsidR="00AE3B01">
        <w:rPr>
          <w:rFonts w:hint="cs"/>
          <w:rtl/>
        </w:rPr>
        <w:t>על סמך מידע שמור</w:t>
      </w:r>
      <w:r w:rsidR="00900494">
        <w:rPr>
          <w:rFonts w:hint="cs"/>
          <w:rtl/>
        </w:rPr>
        <w:t xml:space="preserve"> שמכיל מזהה </w:t>
      </w:r>
      <w:r w:rsidR="00AE3B01">
        <w:rPr>
          <w:rFonts w:hint="cs"/>
          <w:rtl/>
        </w:rPr>
        <w:t>יחודי</w:t>
      </w:r>
    </w:p>
    <w:p w14:paraId="30FC7C27" w14:textId="7DAB2B69" w:rsidR="0005758E" w:rsidRDefault="006E7BF2" w:rsidP="008C36E3">
      <w:pPr>
        <w:pStyle w:val="4"/>
        <w:numPr>
          <w:ilvl w:val="3"/>
          <w:numId w:val="74"/>
        </w:numPr>
        <w:rPr>
          <w:rtl/>
        </w:rPr>
      </w:pPr>
      <w:r>
        <w:rPr>
          <w:rFonts w:hint="cs"/>
          <w:rtl/>
        </w:rPr>
        <w:t xml:space="preserve">מידע </w:t>
      </w:r>
      <w:r>
        <w:rPr>
          <w:rFonts w:ascii="Wingdings" w:eastAsia="Wingdings" w:hAnsi="Wingdings" w:cs="Wingdings"/>
        </w:rPr>
        <w:sym w:font="Wingdings" w:char="F0F3"/>
      </w:r>
      <w:r>
        <w:rPr>
          <w:rFonts w:hint="cs"/>
          <w:rtl/>
        </w:rPr>
        <w:t xml:space="preserve"> תקשורת מקומית ושמירת נתונים:</w:t>
      </w:r>
      <w:r w:rsidR="00AE3B01">
        <w:rPr>
          <w:rtl/>
        </w:rPr>
        <w:br/>
      </w:r>
      <w:r w:rsidR="00AE3B01">
        <w:rPr>
          <w:rFonts w:hint="cs"/>
          <w:rtl/>
        </w:rPr>
        <w:t xml:space="preserve">נראה שהצימוד מתבצע בשני הצדדים שכן בכל הפעלה כל אחד מהם מחפש את הצד השני אם הוא לא זמין ומוציא הודעת </w:t>
      </w:r>
      <w:r w:rsidR="00B73184">
        <w:rPr>
          <w:rFonts w:hint="cs"/>
          <w:rtl/>
        </w:rPr>
        <w:t>שגיאה</w:t>
      </w:r>
      <w:r w:rsidR="00AE3B01">
        <w:rPr>
          <w:rFonts w:hint="cs"/>
          <w:rtl/>
        </w:rPr>
        <w:t xml:space="preserve"> אם הצימוד לא צלח</w:t>
      </w:r>
    </w:p>
    <w:p w14:paraId="6133BDEE" w14:textId="2AAD48B1" w:rsidR="0005758E" w:rsidRDefault="006E7BF2" w:rsidP="008C36E3">
      <w:pPr>
        <w:pStyle w:val="4"/>
        <w:numPr>
          <w:ilvl w:val="3"/>
          <w:numId w:val="74"/>
        </w:numPr>
        <w:rPr>
          <w:rtl/>
        </w:rPr>
      </w:pPr>
      <w:r>
        <w:rPr>
          <w:rFonts w:hint="cs"/>
          <w:rtl/>
        </w:rPr>
        <w:t xml:space="preserve">מידע </w:t>
      </w:r>
      <w:r>
        <w:rPr>
          <w:rFonts w:ascii="Wingdings" w:eastAsia="Wingdings" w:hAnsi="Wingdings" w:cs="Wingdings"/>
        </w:rPr>
        <w:sym w:font="Wingdings" w:char="F0F3"/>
      </w:r>
      <w:r>
        <w:rPr>
          <w:rFonts w:hint="cs"/>
          <w:rtl/>
        </w:rPr>
        <w:t xml:space="preserve"> תקשורת מקומית ושמירת נתונים</w:t>
      </w:r>
      <w:r w:rsidR="00697CED" w:rsidDel="00697CED">
        <w:rPr>
          <w:rtl/>
        </w:rPr>
        <w:t xml:space="preserve"> </w:t>
      </w:r>
      <w:r w:rsidR="00073ACE">
        <w:rPr>
          <w:rtl/>
        </w:rPr>
        <w:br/>
      </w:r>
      <w:r w:rsidR="00697CED">
        <w:rPr>
          <w:rFonts w:hint="cs"/>
          <w:rtl/>
        </w:rPr>
        <w:t xml:space="preserve">הצימוד נשמר </w:t>
      </w:r>
      <w:r w:rsidR="00073ACE">
        <w:rPr>
          <w:rFonts w:hint="cs"/>
          <w:rtl/>
        </w:rPr>
        <w:t>גם בטלפון וגם במכשיר</w:t>
      </w:r>
    </w:p>
    <w:p w14:paraId="190A4488" w14:textId="3B63D6F6" w:rsidR="0005758E" w:rsidRDefault="00697CED" w:rsidP="008C36E3">
      <w:pPr>
        <w:pStyle w:val="4"/>
        <w:numPr>
          <w:ilvl w:val="3"/>
          <w:numId w:val="74"/>
        </w:numPr>
        <w:rPr>
          <w:rtl/>
        </w:rPr>
      </w:pPr>
      <w:r>
        <w:rPr>
          <w:rFonts w:hint="cs"/>
          <w:rtl/>
        </w:rPr>
        <w:t xml:space="preserve">מידע </w:t>
      </w:r>
      <w:r w:rsidR="00276F05">
        <w:rPr>
          <w:rFonts w:ascii="Wingdings" w:eastAsia="Wingdings" w:hAnsi="Wingdings" w:cs="Wingdings"/>
        </w:rPr>
        <w:sym w:font="Wingdings" w:char="F0F3"/>
      </w:r>
      <w:r w:rsidR="00276F05">
        <w:rPr>
          <w:rFonts w:hint="cs"/>
          <w:rtl/>
        </w:rPr>
        <w:t xml:space="preserve"> </w:t>
      </w:r>
      <w:r w:rsidR="0005758E">
        <w:rPr>
          <w:rtl/>
        </w:rPr>
        <w:t>מבוצע צימוד לזמן</w:t>
      </w:r>
      <w:r w:rsidR="00276F05">
        <w:rPr>
          <w:rFonts w:hint="cs"/>
          <w:rtl/>
        </w:rPr>
        <w:t xml:space="preserve"> של כל לקיחת המדידה.</w:t>
      </w:r>
      <w:r w:rsidR="00B67F51">
        <w:rPr>
          <w:rFonts w:hint="cs"/>
          <w:rtl/>
        </w:rPr>
        <w:t xml:space="preserve"> (נשמר במכשיר בהסטוריית מדידות)</w:t>
      </w:r>
    </w:p>
    <w:p w14:paraId="39F3CC8E" w14:textId="4E11DA6D" w:rsidR="0005758E" w:rsidRDefault="00770918" w:rsidP="008C36E3">
      <w:pPr>
        <w:pStyle w:val="4"/>
        <w:numPr>
          <w:ilvl w:val="3"/>
          <w:numId w:val="74"/>
        </w:numPr>
        <w:rPr>
          <w:rtl/>
        </w:rPr>
      </w:pPr>
      <w:r>
        <w:rPr>
          <w:rFonts w:hint="cs"/>
          <w:rtl/>
        </w:rPr>
        <w:t xml:space="preserve">מידע </w:t>
      </w:r>
      <w:r>
        <w:rPr>
          <w:rFonts w:ascii="Wingdings" w:eastAsia="Wingdings" w:hAnsi="Wingdings" w:cs="Wingdings"/>
        </w:rPr>
        <w:sym w:font="Wingdings" w:char="F0F3"/>
      </w:r>
      <w:r>
        <w:rPr>
          <w:rFonts w:hint="cs"/>
          <w:rtl/>
        </w:rPr>
        <w:t xml:space="preserve"> יעד תקשורת/ תקשורת מקומית ושמירת נתונים:</w:t>
      </w:r>
      <w:r w:rsidRPr="00770918">
        <w:rPr>
          <w:rFonts w:hint="cs"/>
          <w:rtl/>
        </w:rPr>
        <w:t xml:space="preserve"> </w:t>
      </w:r>
      <w:r>
        <w:rPr>
          <w:rFonts w:hint="cs"/>
          <w:rtl/>
        </w:rPr>
        <w:t xml:space="preserve">לא ניתן להגיד </w:t>
      </w:r>
      <w:r w:rsidR="0005758E">
        <w:rPr>
          <w:rtl/>
        </w:rPr>
        <w:t>האם הצימוד מוצפן בתנועה</w:t>
      </w:r>
      <w:r>
        <w:rPr>
          <w:rFonts w:hint="cs"/>
          <w:rtl/>
        </w:rPr>
        <w:t xml:space="preserve"> ו</w:t>
      </w:r>
      <w:r w:rsidR="0005758E">
        <w:rPr>
          <w:rtl/>
        </w:rPr>
        <w:t>במנוחה</w:t>
      </w:r>
    </w:p>
    <w:p w14:paraId="58FB316F" w14:textId="273C2007" w:rsidR="0005758E" w:rsidRDefault="00571318" w:rsidP="008C36E3">
      <w:pPr>
        <w:pStyle w:val="4"/>
        <w:numPr>
          <w:ilvl w:val="3"/>
          <w:numId w:val="74"/>
        </w:numPr>
        <w:rPr>
          <w:rtl/>
        </w:rPr>
      </w:pPr>
      <w:r>
        <w:rPr>
          <w:rFonts w:hint="cs"/>
          <w:rtl/>
        </w:rPr>
        <w:t xml:space="preserve">עיבוד </w:t>
      </w:r>
      <w:r>
        <w:rPr>
          <w:rFonts w:ascii="Wingdings" w:eastAsia="Wingdings" w:hAnsi="Wingdings" w:cs="Wingdings"/>
        </w:rPr>
        <w:sym w:font="Wingdings" w:char="F0F3"/>
      </w:r>
      <w:r>
        <w:rPr>
          <w:rFonts w:hint="cs"/>
          <w:rtl/>
        </w:rPr>
        <w:t xml:space="preserve"> תקשורת מקומית ושמירת </w:t>
      </w:r>
      <w:r w:rsidR="00F879C2">
        <w:rPr>
          <w:rFonts w:hint="cs"/>
          <w:rtl/>
        </w:rPr>
        <w:t xml:space="preserve">נתונים/ תקשורת חיצונית: </w:t>
      </w:r>
      <w:r w:rsidR="000B2BD7">
        <w:rPr>
          <w:rFonts w:hint="cs"/>
          <w:rtl/>
        </w:rPr>
        <w:t>מכשיר הט</w:t>
      </w:r>
      <w:r w:rsidR="00F879C2">
        <w:rPr>
          <w:rFonts w:hint="cs"/>
          <w:rtl/>
        </w:rPr>
        <w:t>י</w:t>
      </w:r>
      <w:r w:rsidR="000B2BD7">
        <w:rPr>
          <w:rFonts w:hint="cs"/>
          <w:rtl/>
        </w:rPr>
        <w:t xml:space="preserve">יטו מבצע </w:t>
      </w:r>
      <w:r w:rsidR="00F879C2">
        <w:rPr>
          <w:rFonts w:hint="cs"/>
          <w:rtl/>
        </w:rPr>
        <w:t>ולידציה</w:t>
      </w:r>
      <w:r w:rsidR="000B2BD7">
        <w:rPr>
          <w:rFonts w:hint="cs"/>
          <w:rtl/>
        </w:rPr>
        <w:t xml:space="preserve"> מקדימה על הנתונים (זיהוי עור התוף בבדיקת אוזניים, כיול מד חום וכד') באמצעות הרצת אלג</w:t>
      </w:r>
      <w:r w:rsidR="00FA375C">
        <w:rPr>
          <w:rFonts w:hint="cs"/>
          <w:rtl/>
        </w:rPr>
        <w:t xml:space="preserve">' מקומית, </w:t>
      </w:r>
      <w:r w:rsidR="00B73184">
        <w:rPr>
          <w:rFonts w:hint="cs"/>
          <w:rtl/>
        </w:rPr>
        <w:t>עיבוד</w:t>
      </w:r>
      <w:r w:rsidR="00FA375C">
        <w:rPr>
          <w:rFonts w:hint="cs"/>
          <w:rtl/>
        </w:rPr>
        <w:t xml:space="preserve"> תוצאות הבדיקה וקבלת ה</w:t>
      </w:r>
      <w:r w:rsidR="00D80630">
        <w:rPr>
          <w:rFonts w:hint="cs"/>
          <w:rtl/>
        </w:rPr>
        <w:t>א</w:t>
      </w:r>
      <w:r w:rsidR="00FA375C">
        <w:rPr>
          <w:rFonts w:hint="cs"/>
          <w:rtl/>
        </w:rPr>
        <w:t>בחנה</w:t>
      </w:r>
      <w:r w:rsidR="00D80630">
        <w:rPr>
          <w:rFonts w:hint="cs"/>
          <w:rtl/>
        </w:rPr>
        <w:t xml:space="preserve"> נעשה ע"י רופא</w:t>
      </w:r>
      <w:r w:rsidR="00FA375C">
        <w:rPr>
          <w:rFonts w:hint="cs"/>
          <w:rtl/>
        </w:rPr>
        <w:t xml:space="preserve"> </w:t>
      </w:r>
      <w:r w:rsidR="00D80630">
        <w:rPr>
          <w:rFonts w:hint="cs"/>
          <w:rtl/>
        </w:rPr>
        <w:t>ו</w:t>
      </w:r>
      <w:r w:rsidR="00B73184">
        <w:rPr>
          <w:rFonts w:hint="cs"/>
          <w:rtl/>
        </w:rPr>
        <w:t>מ</w:t>
      </w:r>
      <w:r w:rsidR="00D80630">
        <w:rPr>
          <w:rFonts w:hint="cs"/>
          <w:rtl/>
        </w:rPr>
        <w:t xml:space="preserve">ועד </w:t>
      </w:r>
      <w:r w:rsidR="00B73184">
        <w:rPr>
          <w:rFonts w:hint="cs"/>
          <w:rtl/>
        </w:rPr>
        <w:t>בשרתי החברה/קופה</w:t>
      </w:r>
      <w:r w:rsidR="00EF4AD7">
        <w:rPr>
          <w:rFonts w:hint="cs"/>
          <w:rtl/>
        </w:rPr>
        <w:t xml:space="preserve">. </w:t>
      </w:r>
      <w:r w:rsidR="00BE1778" w:rsidRPr="00221FC2">
        <w:rPr>
          <w:rFonts w:hint="cs"/>
          <w:color w:val="0070C0"/>
          <w:rtl/>
        </w:rPr>
        <w:t xml:space="preserve">סיכון </w:t>
      </w:r>
      <w:r w:rsidR="00EF4AD7" w:rsidRPr="00221FC2">
        <w:rPr>
          <w:rFonts w:hint="cs"/>
          <w:color w:val="0070C0"/>
          <w:rtl/>
        </w:rPr>
        <w:t>ניתן להשפיע על התוצאות ע"י השפעה על תהליך הכיול המקומי</w:t>
      </w:r>
      <w:r w:rsidR="00BE1778">
        <w:rPr>
          <w:rFonts w:hint="cs"/>
          <w:color w:val="0070C0"/>
          <w:rtl/>
        </w:rPr>
        <w:t>.</w:t>
      </w:r>
    </w:p>
    <w:p w14:paraId="37A464F6" w14:textId="7D18DE4C" w:rsidR="0005758E" w:rsidRDefault="00A015A2" w:rsidP="008C36E3">
      <w:pPr>
        <w:pStyle w:val="4"/>
        <w:numPr>
          <w:ilvl w:val="3"/>
          <w:numId w:val="74"/>
        </w:numPr>
        <w:rPr>
          <w:rtl/>
        </w:rPr>
      </w:pPr>
      <w:r>
        <w:rPr>
          <w:rFonts w:hint="cs"/>
          <w:rtl/>
        </w:rPr>
        <w:t xml:space="preserve">עיבוד </w:t>
      </w:r>
      <w:r>
        <w:rPr>
          <w:rFonts w:ascii="Wingdings" w:eastAsia="Wingdings" w:hAnsi="Wingdings" w:cs="Wingdings"/>
        </w:rPr>
        <w:sym w:font="Wingdings" w:char="F0F3"/>
      </w:r>
      <w:r>
        <w:rPr>
          <w:rFonts w:hint="cs"/>
          <w:rtl/>
        </w:rPr>
        <w:t xml:space="preserve"> תקשורת מקומית ושמירת נתונים/ תקשורת חיצונית: </w:t>
      </w:r>
      <w:r w:rsidR="0005758E">
        <w:rPr>
          <w:rtl/>
        </w:rPr>
        <w:t>עיבוד המידע והפקת התובנות</w:t>
      </w:r>
      <w:r w:rsidR="00B73184">
        <w:rPr>
          <w:rtl/>
        </w:rPr>
        <w:br/>
      </w:r>
      <w:r w:rsidR="00B73184">
        <w:rPr>
          <w:rFonts w:hint="cs"/>
          <w:rtl/>
        </w:rPr>
        <w:t>מבוצע ע"י רופאים של הקופה</w:t>
      </w:r>
      <w:r>
        <w:rPr>
          <w:rFonts w:hint="cs"/>
          <w:rtl/>
        </w:rPr>
        <w:t>,</w:t>
      </w:r>
      <w:r w:rsidR="00B73184">
        <w:rPr>
          <w:rFonts w:hint="cs"/>
          <w:rtl/>
        </w:rPr>
        <w:t xml:space="preserve"> כפי שצוין בסעיף קודם יש עיבוד מקדים/ולידציה במכשיר</w:t>
      </w:r>
      <w:r w:rsidR="00D00540">
        <w:rPr>
          <w:rFonts w:hint="cs"/>
          <w:rtl/>
        </w:rPr>
        <w:t>.</w:t>
      </w:r>
    </w:p>
    <w:p w14:paraId="38C211F3" w14:textId="4CADED3A" w:rsidR="0005758E" w:rsidRDefault="00340798" w:rsidP="008C36E3">
      <w:pPr>
        <w:pStyle w:val="4"/>
        <w:numPr>
          <w:ilvl w:val="3"/>
          <w:numId w:val="74"/>
        </w:numPr>
        <w:rPr>
          <w:rtl/>
        </w:rPr>
      </w:pPr>
      <w:r>
        <w:rPr>
          <w:rFonts w:hint="cs"/>
          <w:rtl/>
        </w:rPr>
        <w:t xml:space="preserve">ידע </w:t>
      </w:r>
      <w:r>
        <w:rPr>
          <w:rFonts w:ascii="Wingdings" w:eastAsia="Wingdings" w:hAnsi="Wingdings" w:cs="Wingdings"/>
        </w:rPr>
        <w:sym w:font="Wingdings" w:char="F0F3"/>
      </w:r>
      <w:r>
        <w:rPr>
          <w:rFonts w:hint="cs"/>
          <w:rtl/>
        </w:rPr>
        <w:t xml:space="preserve"> מתפעל המקומי: ה</w:t>
      </w:r>
      <w:r w:rsidR="0005758E">
        <w:rPr>
          <w:rtl/>
        </w:rPr>
        <w:t xml:space="preserve">תובנות </w:t>
      </w:r>
      <w:r w:rsidR="00AC69B2">
        <w:rPr>
          <w:rFonts w:hint="cs"/>
          <w:rtl/>
        </w:rPr>
        <w:t>נשלחות ל</w:t>
      </w:r>
      <w:r w:rsidR="0005758E">
        <w:rPr>
          <w:rtl/>
        </w:rPr>
        <w:t xml:space="preserve">מכשיר </w:t>
      </w:r>
      <w:r w:rsidR="00AC69B2">
        <w:rPr>
          <w:rFonts w:hint="cs"/>
          <w:rtl/>
        </w:rPr>
        <w:t xml:space="preserve">הטלפון של המטופל ע"י רופא </w:t>
      </w:r>
      <w:r w:rsidR="00775721">
        <w:rPr>
          <w:rFonts w:hint="cs"/>
          <w:rtl/>
        </w:rPr>
        <w:t>הקופה.</w:t>
      </w:r>
    </w:p>
    <w:p w14:paraId="0837764A" w14:textId="0884D26A" w:rsidR="0005758E" w:rsidRDefault="00A60CF9" w:rsidP="008C36E3">
      <w:pPr>
        <w:pStyle w:val="4"/>
        <w:numPr>
          <w:ilvl w:val="3"/>
          <w:numId w:val="74"/>
        </w:numPr>
        <w:spacing w:before="240"/>
        <w:rPr>
          <w:rtl/>
        </w:rPr>
      </w:pPr>
      <w:r>
        <w:rPr>
          <w:rFonts w:hint="cs"/>
          <w:rtl/>
        </w:rPr>
        <w:t xml:space="preserve">מידע </w:t>
      </w:r>
      <w:r>
        <w:rPr>
          <w:rFonts w:ascii="Wingdings" w:eastAsia="Wingdings" w:hAnsi="Wingdings" w:cs="Wingdings"/>
        </w:rPr>
        <w:t>ó</w:t>
      </w:r>
      <w:r>
        <w:rPr>
          <w:rFonts w:hint="cs"/>
          <w:rtl/>
        </w:rPr>
        <w:t xml:space="preserve"> גורם רפואי: </w:t>
      </w:r>
      <w:r w:rsidR="0005758E">
        <w:rPr>
          <w:rtl/>
        </w:rPr>
        <w:t>המידע על מטופל פרטני</w:t>
      </w:r>
      <w:r w:rsidR="00E45768">
        <w:rPr>
          <w:rFonts w:hint="cs"/>
          <w:rtl/>
        </w:rPr>
        <w:t xml:space="preserve"> יכול </w:t>
      </w:r>
      <w:r w:rsidR="002C6710">
        <w:rPr>
          <w:rFonts w:hint="cs"/>
          <w:rtl/>
        </w:rPr>
        <w:t>להיאס</w:t>
      </w:r>
      <w:r w:rsidR="002C6710">
        <w:rPr>
          <w:rFonts w:hint="eastAsia"/>
          <w:rtl/>
        </w:rPr>
        <w:t>ף</w:t>
      </w:r>
      <w:r w:rsidR="00E45768">
        <w:rPr>
          <w:rFonts w:hint="cs"/>
          <w:rtl/>
        </w:rPr>
        <w:t xml:space="preserve"> כמידע </w:t>
      </w:r>
      <w:r w:rsidR="002C6710">
        <w:rPr>
          <w:rFonts w:hint="cs"/>
          <w:rtl/>
        </w:rPr>
        <w:t>סטטיסט</w:t>
      </w:r>
      <w:r w:rsidR="002C6710">
        <w:rPr>
          <w:rFonts w:hint="eastAsia"/>
          <w:rtl/>
        </w:rPr>
        <w:t>י</w:t>
      </w:r>
      <w:r w:rsidR="00E45768">
        <w:rPr>
          <w:rFonts w:hint="cs"/>
          <w:rtl/>
        </w:rPr>
        <w:t xml:space="preserve"> עבור קופת החולים</w:t>
      </w:r>
      <w:r w:rsidR="002C6710">
        <w:rPr>
          <w:rFonts w:hint="cs"/>
          <w:rtl/>
        </w:rPr>
        <w:t xml:space="preserve"> \ לקוח צד שלישי ושם ישפיע על </w:t>
      </w:r>
      <w:r w:rsidR="0005758E">
        <w:rPr>
          <w:rtl/>
        </w:rPr>
        <w:t>בריכת המידע הכללית</w:t>
      </w:r>
      <w:r>
        <w:rPr>
          <w:rFonts w:hint="cs"/>
          <w:rtl/>
        </w:rPr>
        <w:t>.</w:t>
      </w:r>
      <w:r w:rsidR="002C6710">
        <w:rPr>
          <w:rFonts w:hint="cs"/>
          <w:rtl/>
        </w:rPr>
        <w:t xml:space="preserve"> </w:t>
      </w:r>
      <w:r w:rsidR="00573AAA">
        <w:rPr>
          <w:rFonts w:hint="cs"/>
          <w:rtl/>
        </w:rPr>
        <w:t>הסכם הפרטיות עם ט</w:t>
      </w:r>
      <w:r w:rsidR="0097320A">
        <w:rPr>
          <w:rFonts w:hint="cs"/>
          <w:rtl/>
        </w:rPr>
        <w:t>י</w:t>
      </w:r>
      <w:r w:rsidR="00573AAA">
        <w:rPr>
          <w:rFonts w:hint="cs"/>
          <w:rtl/>
        </w:rPr>
        <w:t>יטוקר מאפשר איסוף מידע זה</w:t>
      </w:r>
      <w:r w:rsidR="00D70D3B">
        <w:rPr>
          <w:rFonts w:hint="cs"/>
          <w:rtl/>
        </w:rPr>
        <w:t xml:space="preserve"> גם כמידע שאינו אנונימי. </w:t>
      </w:r>
      <w:r w:rsidR="00D70D3B" w:rsidRPr="00221FC2">
        <w:rPr>
          <w:rFonts w:hint="cs"/>
          <w:color w:val="0070C0"/>
          <w:rtl/>
        </w:rPr>
        <w:t>סי</w:t>
      </w:r>
      <w:r w:rsidR="00EF6A37" w:rsidRPr="00221FC2">
        <w:rPr>
          <w:rFonts w:hint="cs"/>
          <w:color w:val="0070C0"/>
          <w:rtl/>
        </w:rPr>
        <w:t>כון לפרטיות המטופל להעברת מידע</w:t>
      </w:r>
      <w:r w:rsidR="004C1F6B" w:rsidRPr="00221FC2">
        <w:rPr>
          <w:rFonts w:hint="cs"/>
          <w:color w:val="0070C0"/>
          <w:rtl/>
        </w:rPr>
        <w:t xml:space="preserve"> לגורם שלישי</w:t>
      </w:r>
      <w:r w:rsidR="004C1F6B">
        <w:rPr>
          <w:rFonts w:hint="cs"/>
          <w:rtl/>
        </w:rPr>
        <w:t xml:space="preserve">. </w:t>
      </w:r>
      <w:r w:rsidR="004C1F6B" w:rsidRPr="00221FC2">
        <w:rPr>
          <w:rFonts w:hint="cs"/>
          <w:color w:val="FF0000"/>
          <w:rtl/>
        </w:rPr>
        <w:t xml:space="preserve">סיכון לגורם הרפואי העברת אבחנות וטיפולים </w:t>
      </w:r>
      <w:r w:rsidR="006744DF" w:rsidRPr="00221FC2">
        <w:rPr>
          <w:rFonts w:hint="cs"/>
          <w:color w:val="FF0000"/>
          <w:rtl/>
        </w:rPr>
        <w:t>(ידע) לגורמי צד שלישי.</w:t>
      </w:r>
      <w:r w:rsidR="006744DF">
        <w:rPr>
          <w:rFonts w:hint="cs"/>
          <w:rtl/>
        </w:rPr>
        <w:t xml:space="preserve"> גורמי צד שלישי </w:t>
      </w:r>
      <w:r w:rsidR="000633C1">
        <w:rPr>
          <w:rFonts w:hint="cs"/>
          <w:rtl/>
        </w:rPr>
        <w:t>אינם מחויבים לשמירת פרטיות של כלל המידע המועבר אליהם</w:t>
      </w:r>
      <w:r w:rsidR="00C618AF">
        <w:rPr>
          <w:rFonts w:hint="cs"/>
          <w:rtl/>
        </w:rPr>
        <w:t xml:space="preserve"> (ראה סעיף 6 ב</w:t>
      </w:r>
      <w:r w:rsidR="00EB5CFE">
        <w:rPr>
          <w:rFonts w:hint="cs"/>
          <w:rtl/>
        </w:rPr>
        <w:t>-[</w:t>
      </w:r>
      <w:r w:rsidR="00EB5CFE">
        <w:rPr>
          <w:rtl/>
        </w:rPr>
        <w:fldChar w:fldCharType="begin"/>
      </w:r>
      <w:r w:rsidR="00EB5CFE">
        <w:rPr>
          <w:rtl/>
        </w:rPr>
        <w:instrText xml:space="preserve"> </w:instrText>
      </w:r>
      <w:r w:rsidR="00EB5CFE">
        <w:rPr>
          <w:rFonts w:hint="cs"/>
        </w:rPr>
        <w:instrText>REF</w:instrText>
      </w:r>
      <w:r w:rsidR="00EB5CFE">
        <w:rPr>
          <w:rFonts w:hint="cs"/>
          <w:rtl/>
        </w:rPr>
        <w:instrText xml:space="preserve"> _</w:instrText>
      </w:r>
      <w:r w:rsidR="00EB5CFE">
        <w:rPr>
          <w:rFonts w:hint="cs"/>
        </w:rPr>
        <w:instrText>Ref85554620 \n \h</w:instrText>
      </w:r>
      <w:r w:rsidR="00EB5CFE">
        <w:rPr>
          <w:rtl/>
        </w:rPr>
        <w:instrText xml:space="preserve"> </w:instrText>
      </w:r>
      <w:r w:rsidR="00EB5CFE">
        <w:rPr>
          <w:rtl/>
        </w:rPr>
      </w:r>
      <w:r w:rsidR="00EB5CFE">
        <w:rPr>
          <w:rtl/>
        </w:rPr>
        <w:fldChar w:fldCharType="separate"/>
      </w:r>
      <w:r w:rsidR="00C27A19">
        <w:rPr>
          <w:rtl/>
        </w:rPr>
        <w:t>‏5.20</w:t>
      </w:r>
      <w:r w:rsidR="00EB5CFE">
        <w:rPr>
          <w:rtl/>
        </w:rPr>
        <w:fldChar w:fldCharType="end"/>
      </w:r>
      <w:r w:rsidR="00EB5CFE">
        <w:rPr>
          <w:rFonts w:hint="cs"/>
          <w:rtl/>
        </w:rPr>
        <w:t>]</w:t>
      </w:r>
      <w:r w:rsidR="00C618AF">
        <w:rPr>
          <w:rFonts w:hint="cs"/>
          <w:rtl/>
        </w:rPr>
        <w:t>)</w:t>
      </w:r>
      <w:r w:rsidR="000633C1">
        <w:rPr>
          <w:rFonts w:hint="cs"/>
          <w:rtl/>
        </w:rPr>
        <w:t>.</w:t>
      </w:r>
      <w:r w:rsidR="00B73184">
        <w:rPr>
          <w:rtl/>
        </w:rPr>
        <w:br/>
      </w:r>
    </w:p>
    <w:p w14:paraId="52C1B4A5" w14:textId="77777777" w:rsidR="0005758E" w:rsidRDefault="0005758E" w:rsidP="008C36E3">
      <w:pPr>
        <w:pStyle w:val="3"/>
        <w:numPr>
          <w:ilvl w:val="2"/>
          <w:numId w:val="74"/>
        </w:numPr>
      </w:pPr>
      <w:r>
        <w:rPr>
          <w:rtl/>
        </w:rPr>
        <w:t>שרשרת רפואית</w:t>
      </w:r>
    </w:p>
    <w:p w14:paraId="6C3C0DE2" w14:textId="02ACDB93" w:rsidR="0005758E" w:rsidRPr="00C45F88" w:rsidRDefault="008C22AD" w:rsidP="008C36E3">
      <w:pPr>
        <w:pStyle w:val="4"/>
        <w:numPr>
          <w:ilvl w:val="3"/>
          <w:numId w:val="74"/>
        </w:numPr>
        <w:rPr>
          <w:rtl/>
        </w:rPr>
      </w:pPr>
      <w:r>
        <w:rPr>
          <w:rFonts w:hint="cs"/>
          <w:rtl/>
        </w:rPr>
        <w:t xml:space="preserve">מתפעל מקומי </w:t>
      </w:r>
      <w:r>
        <w:rPr>
          <w:rFonts w:ascii="Wingdings" w:eastAsia="Wingdings" w:hAnsi="Wingdings" w:cs="Wingdings"/>
        </w:rPr>
        <w:sym w:font="Wingdings" w:char="F0F3"/>
      </w:r>
      <w:r>
        <w:rPr>
          <w:rFonts w:hint="cs"/>
          <w:rtl/>
        </w:rPr>
        <w:t xml:space="preserve"> סביבה:</w:t>
      </w:r>
      <w:r w:rsidR="00E32482">
        <w:rPr>
          <w:rFonts w:hint="cs"/>
          <w:rtl/>
        </w:rPr>
        <w:t xml:space="preserve"> </w:t>
      </w:r>
      <w:r w:rsidR="00BA68EB" w:rsidRPr="00C45F88">
        <w:rPr>
          <w:rtl/>
        </w:rPr>
        <w:br/>
      </w:r>
      <w:r w:rsidR="00BA68EB" w:rsidRPr="00C45F88">
        <w:rPr>
          <w:rFonts w:hint="eastAsia"/>
          <w:rtl/>
        </w:rPr>
        <w:t>המכשיר</w:t>
      </w:r>
      <w:r w:rsidR="00BA68EB" w:rsidRPr="00C45F88">
        <w:rPr>
          <w:rtl/>
        </w:rPr>
        <w:t xml:space="preserve"> </w:t>
      </w:r>
      <w:r w:rsidR="00BA68EB" w:rsidRPr="00C45F88">
        <w:rPr>
          <w:rFonts w:hint="eastAsia"/>
          <w:rtl/>
        </w:rPr>
        <w:t>מותקן</w:t>
      </w:r>
      <w:r w:rsidR="00BA68EB" w:rsidRPr="00C45F88">
        <w:rPr>
          <w:rtl/>
        </w:rPr>
        <w:t xml:space="preserve"> </w:t>
      </w:r>
      <w:r w:rsidR="00BA68EB" w:rsidRPr="00C45F88">
        <w:rPr>
          <w:rFonts w:hint="eastAsia"/>
          <w:rtl/>
        </w:rPr>
        <w:t>ע</w:t>
      </w:r>
      <w:r w:rsidR="00BA68EB" w:rsidRPr="00C45F88">
        <w:rPr>
          <w:rtl/>
        </w:rPr>
        <w:t xml:space="preserve">"י </w:t>
      </w:r>
      <w:r w:rsidR="00BA68EB" w:rsidRPr="00C45F88">
        <w:rPr>
          <w:rFonts w:hint="eastAsia"/>
          <w:rtl/>
        </w:rPr>
        <w:t>המטופל</w:t>
      </w:r>
      <w:r w:rsidR="00BA68EB" w:rsidRPr="00C45F88">
        <w:rPr>
          <w:rtl/>
        </w:rPr>
        <w:t xml:space="preserve">, </w:t>
      </w:r>
      <w:r w:rsidR="00BA68EB" w:rsidRPr="00C45F88">
        <w:rPr>
          <w:rFonts w:hint="eastAsia"/>
          <w:rtl/>
        </w:rPr>
        <w:t>ישנה</w:t>
      </w:r>
      <w:r w:rsidR="00BA68EB" w:rsidRPr="00C45F88">
        <w:rPr>
          <w:rtl/>
        </w:rPr>
        <w:t xml:space="preserve"> </w:t>
      </w:r>
      <w:r w:rsidR="00BA68EB" w:rsidRPr="00C45F88">
        <w:rPr>
          <w:rFonts w:hint="eastAsia"/>
          <w:rtl/>
        </w:rPr>
        <w:t>תמיכה</w:t>
      </w:r>
      <w:r w:rsidR="00BA68EB" w:rsidRPr="00C45F88">
        <w:rPr>
          <w:rtl/>
        </w:rPr>
        <w:t xml:space="preserve"> </w:t>
      </w:r>
      <w:r w:rsidR="00BA68EB" w:rsidRPr="00C45F88">
        <w:rPr>
          <w:rFonts w:hint="eastAsia"/>
          <w:rtl/>
        </w:rPr>
        <w:t>טכנית</w:t>
      </w:r>
      <w:r w:rsidR="00BA68EB" w:rsidRPr="00C45F88">
        <w:rPr>
          <w:rtl/>
        </w:rPr>
        <w:t xml:space="preserve"> </w:t>
      </w:r>
      <w:r w:rsidR="00BA68EB" w:rsidRPr="00C45F88">
        <w:rPr>
          <w:rFonts w:hint="eastAsia"/>
          <w:rtl/>
        </w:rPr>
        <w:t>פשוטה</w:t>
      </w:r>
      <w:r w:rsidR="00BA68EB" w:rsidRPr="00C45F88">
        <w:rPr>
          <w:rtl/>
        </w:rPr>
        <w:t xml:space="preserve"> </w:t>
      </w:r>
      <w:r w:rsidR="00BA68EB" w:rsidRPr="00C45F88">
        <w:rPr>
          <w:rFonts w:hint="eastAsia"/>
          <w:rtl/>
        </w:rPr>
        <w:t>בטלפון</w:t>
      </w:r>
      <w:r w:rsidR="00BA68EB" w:rsidRPr="00C45F88">
        <w:rPr>
          <w:rtl/>
        </w:rPr>
        <w:t xml:space="preserve"> </w:t>
      </w:r>
      <w:r w:rsidR="00BA68EB" w:rsidRPr="00C45F88">
        <w:rPr>
          <w:rFonts w:hint="eastAsia"/>
          <w:rtl/>
        </w:rPr>
        <w:t>אך</w:t>
      </w:r>
      <w:r w:rsidR="00BA68EB" w:rsidRPr="00C45F88">
        <w:rPr>
          <w:rtl/>
        </w:rPr>
        <w:t xml:space="preserve"> </w:t>
      </w:r>
      <w:r w:rsidR="00BA68EB" w:rsidRPr="00C45F88">
        <w:rPr>
          <w:rFonts w:hint="eastAsia"/>
          <w:rtl/>
        </w:rPr>
        <w:t>היא</w:t>
      </w:r>
      <w:r w:rsidR="00BA68EB" w:rsidRPr="00C45F88">
        <w:rPr>
          <w:rtl/>
        </w:rPr>
        <w:t xml:space="preserve"> </w:t>
      </w:r>
      <w:r w:rsidR="00BA68EB" w:rsidRPr="00C45F88">
        <w:rPr>
          <w:rFonts w:hint="eastAsia"/>
          <w:rtl/>
        </w:rPr>
        <w:t>לא</w:t>
      </w:r>
      <w:r w:rsidR="00BA68EB" w:rsidRPr="00C45F88">
        <w:rPr>
          <w:rtl/>
        </w:rPr>
        <w:t xml:space="preserve"> </w:t>
      </w:r>
      <w:r w:rsidR="00BA68EB" w:rsidRPr="00C45F88">
        <w:rPr>
          <w:rFonts w:hint="eastAsia"/>
          <w:rtl/>
        </w:rPr>
        <w:t>נדרשת</w:t>
      </w:r>
      <w:r w:rsidR="00BA68EB" w:rsidRPr="00C45F88">
        <w:rPr>
          <w:rtl/>
        </w:rPr>
        <w:t xml:space="preserve"> </w:t>
      </w:r>
      <w:r w:rsidR="00BA68EB" w:rsidRPr="00C45F88">
        <w:rPr>
          <w:rFonts w:hint="eastAsia"/>
          <w:rtl/>
        </w:rPr>
        <w:t>בתהליך</w:t>
      </w:r>
      <w:r w:rsidR="00BA68EB" w:rsidRPr="00C45F88">
        <w:rPr>
          <w:rtl/>
        </w:rPr>
        <w:t xml:space="preserve"> </w:t>
      </w:r>
      <w:r w:rsidR="00BA68EB" w:rsidRPr="00C45F88">
        <w:rPr>
          <w:rFonts w:hint="eastAsia"/>
          <w:rtl/>
        </w:rPr>
        <w:t>הנומינלי</w:t>
      </w:r>
    </w:p>
    <w:p w14:paraId="56ED7F2D" w14:textId="4BF621F2" w:rsidR="0005758E" w:rsidRPr="00725529" w:rsidRDefault="00152258" w:rsidP="008C36E3">
      <w:pPr>
        <w:pStyle w:val="4"/>
        <w:numPr>
          <w:ilvl w:val="3"/>
          <w:numId w:val="74"/>
        </w:numPr>
        <w:rPr>
          <w:rtl/>
        </w:rPr>
      </w:pPr>
      <w:r>
        <w:rPr>
          <w:rFonts w:hint="cs"/>
          <w:rtl/>
        </w:rPr>
        <w:t xml:space="preserve">גורם רפואי </w:t>
      </w:r>
      <w:r>
        <w:rPr>
          <w:rFonts w:ascii="Wingdings" w:eastAsia="Wingdings" w:hAnsi="Wingdings" w:cs="Wingdings"/>
        </w:rPr>
        <w:sym w:font="Wingdings" w:char="F0F3"/>
      </w:r>
      <w:r>
        <w:rPr>
          <w:rFonts w:hint="cs"/>
          <w:rtl/>
        </w:rPr>
        <w:t xml:space="preserve"> מידע: </w:t>
      </w:r>
      <w:r w:rsidR="00F27062" w:rsidRPr="00221FC2">
        <w:rPr>
          <w:rtl/>
        </w:rPr>
        <w:br/>
      </w:r>
      <w:r w:rsidR="00F27062" w:rsidRPr="00221FC2">
        <w:rPr>
          <w:rFonts w:hint="cs"/>
          <w:rtl/>
        </w:rPr>
        <w:t xml:space="preserve">ההליך </w:t>
      </w:r>
      <w:r w:rsidR="00873ADC">
        <w:rPr>
          <w:rFonts w:hint="cs"/>
          <w:rtl/>
        </w:rPr>
        <w:t>האבחנה של הגורם הרפואי מתבסס על המידע שנדגם ו/או הופק במכשיר ע"י המתפעל המקומי.</w:t>
      </w:r>
    </w:p>
    <w:p w14:paraId="7034C6B9" w14:textId="74CABE9F" w:rsidR="0005758E" w:rsidRPr="00221FC2" w:rsidRDefault="00D37CCB" w:rsidP="008C36E3">
      <w:pPr>
        <w:pStyle w:val="4"/>
        <w:numPr>
          <w:ilvl w:val="3"/>
          <w:numId w:val="74"/>
        </w:numPr>
        <w:rPr>
          <w:rtl/>
        </w:rPr>
      </w:pPr>
      <w:r>
        <w:rPr>
          <w:rFonts w:hint="cs"/>
          <w:rtl/>
        </w:rPr>
        <w:t xml:space="preserve">גורם רפואי </w:t>
      </w:r>
      <w:r>
        <w:rPr>
          <w:rFonts w:ascii="Wingdings" w:eastAsia="Wingdings" w:hAnsi="Wingdings" w:cs="Wingdings"/>
        </w:rPr>
        <w:sym w:font="Wingdings" w:char="F0F3"/>
      </w:r>
      <w:r>
        <w:rPr>
          <w:rFonts w:hint="cs"/>
          <w:rtl/>
        </w:rPr>
        <w:t xml:space="preserve"> ידע: </w:t>
      </w:r>
      <w:r w:rsidR="006466B6">
        <w:rPr>
          <w:rFonts w:hint="cs"/>
          <w:rtl/>
        </w:rPr>
        <w:t>המכשיר אינו מספר טיפול רפואי אלא מידע ל</w:t>
      </w:r>
      <w:r w:rsidR="002251C1">
        <w:rPr>
          <w:rFonts w:hint="cs"/>
          <w:rtl/>
        </w:rPr>
        <w:t>מאבחן/גורם רפואי.</w:t>
      </w:r>
    </w:p>
    <w:p w14:paraId="0E306927" w14:textId="033BC6B8" w:rsidR="00C45F88" w:rsidRPr="00221FC2" w:rsidRDefault="002251C1" w:rsidP="008C36E3">
      <w:pPr>
        <w:pStyle w:val="4"/>
        <w:numPr>
          <w:ilvl w:val="3"/>
          <w:numId w:val="74"/>
        </w:numPr>
      </w:pPr>
      <w:r>
        <w:rPr>
          <w:rFonts w:hint="cs"/>
          <w:rtl/>
        </w:rPr>
        <w:t xml:space="preserve">גורם רפואי </w:t>
      </w:r>
      <w:r>
        <w:rPr>
          <w:rFonts w:ascii="Wingdings" w:eastAsia="Wingdings" w:hAnsi="Wingdings" w:cs="Wingdings"/>
        </w:rPr>
        <w:sym w:font="Wingdings" w:char="F0F3"/>
      </w:r>
      <w:r>
        <w:rPr>
          <w:rFonts w:hint="cs"/>
          <w:rtl/>
        </w:rPr>
        <w:t xml:space="preserve"> עיבוד: </w:t>
      </w:r>
      <w:r w:rsidR="00F55AEE">
        <w:rPr>
          <w:rFonts w:hint="cs"/>
          <w:rtl/>
        </w:rPr>
        <w:t>החלטת הגורם הרפואי מתבססת על מידע שמסופר ע"י המכשיר, הן מידע ישיר כמו</w:t>
      </w:r>
      <w:r w:rsidR="00CC0DFA">
        <w:rPr>
          <w:rFonts w:hint="cs"/>
          <w:rtl/>
        </w:rPr>
        <w:t xml:space="preserve"> מדידת חום, ובין מידע מעובד כמו תמונת עור הטוף</w:t>
      </w:r>
      <w:r w:rsidR="00F34C92">
        <w:rPr>
          <w:rFonts w:hint="cs"/>
          <w:rtl/>
        </w:rPr>
        <w:t xml:space="preserve"> (שעוברת כיול וולידציה לפני שליחה)</w:t>
      </w:r>
      <w:r w:rsidR="00CC0DFA">
        <w:rPr>
          <w:rFonts w:hint="cs"/>
          <w:rtl/>
        </w:rPr>
        <w:t>.</w:t>
      </w:r>
    </w:p>
    <w:p w14:paraId="7C090F0B" w14:textId="0904A2D5" w:rsidR="007F7E72" w:rsidRPr="00221FC2" w:rsidRDefault="00426ADE" w:rsidP="008C36E3">
      <w:pPr>
        <w:pStyle w:val="4"/>
        <w:numPr>
          <w:ilvl w:val="3"/>
          <w:numId w:val="74"/>
        </w:numPr>
        <w:rPr>
          <w:rtl/>
        </w:rPr>
      </w:pPr>
      <w:r>
        <w:rPr>
          <w:rFonts w:hint="cs"/>
          <w:rtl/>
        </w:rPr>
        <w:t xml:space="preserve">גורם רפואי </w:t>
      </w:r>
      <w:r>
        <w:rPr>
          <w:rFonts w:ascii="Wingdings" w:eastAsia="Wingdings" w:hAnsi="Wingdings" w:cs="Wingdings"/>
        </w:rPr>
        <w:sym w:font="Wingdings" w:char="F0F3"/>
      </w:r>
      <w:r>
        <w:rPr>
          <w:rFonts w:hint="cs"/>
          <w:rtl/>
        </w:rPr>
        <w:t xml:space="preserve"> ידע: </w:t>
      </w:r>
      <w:r w:rsidR="0005758E" w:rsidRPr="00221FC2">
        <w:rPr>
          <w:rtl/>
        </w:rPr>
        <w:t xml:space="preserve">המכשיר </w:t>
      </w:r>
      <w:r>
        <w:rPr>
          <w:rFonts w:hint="cs"/>
          <w:rtl/>
        </w:rPr>
        <w:t xml:space="preserve">אינו </w:t>
      </w:r>
      <w:r w:rsidR="0005758E" w:rsidRPr="00221FC2">
        <w:rPr>
          <w:rtl/>
        </w:rPr>
        <w:t>ממליץ על החלטות טיפוליות</w:t>
      </w:r>
    </w:p>
    <w:p w14:paraId="3DEAA2C4" w14:textId="0B7A525D" w:rsidR="0005758E" w:rsidRPr="00725529" w:rsidRDefault="00E97446" w:rsidP="008C36E3">
      <w:pPr>
        <w:pStyle w:val="4"/>
        <w:numPr>
          <w:ilvl w:val="3"/>
          <w:numId w:val="74"/>
        </w:numPr>
        <w:rPr>
          <w:rtl/>
        </w:rPr>
      </w:pPr>
      <w:r>
        <w:rPr>
          <w:rFonts w:hint="cs"/>
          <w:rtl/>
        </w:rPr>
        <w:t xml:space="preserve">גורם רפואי </w:t>
      </w:r>
      <w:r>
        <w:rPr>
          <w:rFonts w:ascii="Wingdings" w:eastAsia="Wingdings" w:hAnsi="Wingdings" w:cs="Wingdings"/>
        </w:rPr>
        <w:sym w:font="Wingdings" w:char="F0F3"/>
      </w:r>
      <w:r>
        <w:rPr>
          <w:rFonts w:hint="cs"/>
          <w:rtl/>
        </w:rPr>
        <w:t xml:space="preserve"> מידע</w:t>
      </w:r>
      <w:r w:rsidR="00CA4BE7">
        <w:rPr>
          <w:rFonts w:hint="cs"/>
          <w:rtl/>
        </w:rPr>
        <w:t>: המכשיר/אפליקציה מאפשר חיבור זמן אמת בין הרופא לבין המטופל והמדדים שלו.</w:t>
      </w:r>
      <w:r w:rsidR="00387139">
        <w:rPr>
          <w:rFonts w:hint="cs"/>
          <w:rtl/>
        </w:rPr>
        <w:t xml:space="preserve"> החיבור מבוצע ביוזמת המטופל לפי</w:t>
      </w:r>
      <w:r w:rsidR="007A4193">
        <w:rPr>
          <w:rFonts w:hint="cs"/>
          <w:rtl/>
        </w:rPr>
        <w:t xml:space="preserve"> טור זמין. כמו כן, ניתן לאגור נתוני מדדים ול</w:t>
      </w:r>
      <w:r w:rsidR="00DF7670">
        <w:rPr>
          <w:rFonts w:hint="cs"/>
          <w:rtl/>
        </w:rPr>
        <w:t>העבירם לרופא לצפיי</w:t>
      </w:r>
      <w:r w:rsidR="00DF7670">
        <w:rPr>
          <w:rFonts w:hint="eastAsia"/>
          <w:rtl/>
        </w:rPr>
        <w:t>ה</w:t>
      </w:r>
      <w:r w:rsidR="00DF7670">
        <w:rPr>
          <w:rFonts w:hint="cs"/>
          <w:rtl/>
        </w:rPr>
        <w:t xml:space="preserve"> מאוחרת.</w:t>
      </w:r>
    </w:p>
    <w:p w14:paraId="6D72FFB5" w14:textId="0DB5F2F6" w:rsidR="0005758E" w:rsidRDefault="006E0ADB" w:rsidP="008C36E3">
      <w:pPr>
        <w:pStyle w:val="4"/>
        <w:numPr>
          <w:ilvl w:val="3"/>
          <w:numId w:val="74"/>
        </w:numPr>
        <w:rPr>
          <w:rtl/>
        </w:rPr>
      </w:pPr>
      <w:r>
        <w:rPr>
          <w:rFonts w:hint="cs"/>
          <w:rtl/>
        </w:rPr>
        <w:t xml:space="preserve">גורם רפואי </w:t>
      </w:r>
      <w:r>
        <w:rPr>
          <w:rFonts w:ascii="Wingdings" w:eastAsia="Wingdings" w:hAnsi="Wingdings" w:cs="Wingdings"/>
        </w:rPr>
        <w:sym w:font="Wingdings" w:char="F0F3"/>
      </w:r>
      <w:r>
        <w:rPr>
          <w:rFonts w:hint="cs"/>
          <w:rtl/>
        </w:rPr>
        <w:t xml:space="preserve"> מידע: </w:t>
      </w:r>
      <w:r w:rsidR="00B93521">
        <w:rPr>
          <w:rFonts w:hint="cs"/>
          <w:rtl/>
        </w:rPr>
        <w:t xml:space="preserve">ממסמכי המכשיר הזמינים כמידע גלוי, עולה כי הגורם המטפל </w:t>
      </w:r>
      <w:r w:rsidR="00DB2561">
        <w:rPr>
          <w:rFonts w:hint="cs"/>
          <w:rtl/>
        </w:rPr>
        <w:t>מזדהה דרך מערכת בקרה מרכזית של יצרן המכשיר בכדי ליצור קשר עם המטופל.</w:t>
      </w:r>
    </w:p>
    <w:p w14:paraId="6992C10B" w14:textId="21B66FEE" w:rsidR="00C45F88" w:rsidRPr="00725529" w:rsidRDefault="00C45F88" w:rsidP="00221FC2">
      <w:pPr>
        <w:rPr>
          <w:rtl/>
        </w:rPr>
      </w:pPr>
    </w:p>
    <w:p w14:paraId="6FC8C008" w14:textId="723EAD7E" w:rsidR="0005758E" w:rsidRDefault="0005758E" w:rsidP="008C36E3">
      <w:pPr>
        <w:pStyle w:val="3"/>
        <w:numPr>
          <w:ilvl w:val="2"/>
          <w:numId w:val="74"/>
        </w:numPr>
      </w:pPr>
      <w:r>
        <w:rPr>
          <w:rtl/>
        </w:rPr>
        <w:t>תחזוקה</w:t>
      </w:r>
    </w:p>
    <w:p w14:paraId="7777E2B1" w14:textId="6D56A9F4" w:rsidR="007F7E72" w:rsidRPr="00DC3F46" w:rsidRDefault="00DC3F46" w:rsidP="008C36E3">
      <w:pPr>
        <w:pStyle w:val="4"/>
        <w:numPr>
          <w:ilvl w:val="3"/>
          <w:numId w:val="74"/>
        </w:numPr>
        <w:rPr>
          <w:rtl/>
        </w:rPr>
      </w:pPr>
      <w:r>
        <w:rPr>
          <w:rFonts w:hint="cs"/>
          <w:rtl/>
        </w:rPr>
        <w:t xml:space="preserve">סביבה </w:t>
      </w:r>
      <w:r>
        <w:rPr>
          <w:rFonts w:ascii="Wingdings" w:eastAsia="Wingdings" w:hAnsi="Wingdings" w:cs="Wingdings"/>
        </w:rPr>
        <w:sym w:font="Wingdings" w:char="F0F3"/>
      </w:r>
      <w:r>
        <w:rPr>
          <w:rFonts w:hint="cs"/>
          <w:rtl/>
        </w:rPr>
        <w:t xml:space="preserve"> </w:t>
      </w:r>
      <w:r w:rsidR="001F59CD">
        <w:rPr>
          <w:rFonts w:hint="cs"/>
          <w:rtl/>
        </w:rPr>
        <w:t xml:space="preserve">יעד התקשורת: </w:t>
      </w:r>
      <w:r w:rsidR="0005758E" w:rsidRPr="00DC3F46">
        <w:rPr>
          <w:rtl/>
        </w:rPr>
        <w:t>למכשיר קיימים עדכוני תוכנה</w:t>
      </w:r>
      <w:r w:rsidR="001F59CD">
        <w:rPr>
          <w:rFonts w:hint="cs"/>
          <w:rtl/>
        </w:rPr>
        <w:t>.</w:t>
      </w:r>
      <w:r w:rsidR="008B2203">
        <w:rPr>
          <w:rFonts w:hint="cs"/>
          <w:rtl/>
        </w:rPr>
        <w:t xml:space="preserve"> בדיקת הגרסה נעשית אוטומטית בעליית המכשיר. המתפעל נדרש לאשר את עדכון ה</w:t>
      </w:r>
      <w:r w:rsidR="008B2203" w:rsidRPr="00725529">
        <w:rPr>
          <w:rFonts w:hint="cs"/>
          <w:rtl/>
        </w:rPr>
        <w:t>ג</w:t>
      </w:r>
      <w:r w:rsidR="008B2203" w:rsidRPr="003C1C8E">
        <w:rPr>
          <w:rFonts w:hint="eastAsia"/>
          <w:rtl/>
        </w:rPr>
        <w:t>רסה</w:t>
      </w:r>
      <w:r w:rsidR="008B2203">
        <w:rPr>
          <w:rFonts w:hint="cs"/>
          <w:rtl/>
        </w:rPr>
        <w:t>.</w:t>
      </w:r>
    </w:p>
    <w:p w14:paraId="037BE7B9" w14:textId="0831F762" w:rsidR="0005758E" w:rsidRDefault="00AE580D" w:rsidP="00221FC2">
      <w:pPr>
        <w:pStyle w:val="ListParagraph"/>
        <w:widowControl/>
        <w:adjustRightInd/>
        <w:spacing w:after="160" w:line="256" w:lineRule="auto"/>
        <w:jc w:val="right"/>
        <w:textAlignment w:val="auto"/>
        <w:rPr>
          <w:rFonts w:cstheme="minorBidi"/>
          <w:rtl/>
        </w:rPr>
      </w:pPr>
      <w:r>
        <w:rPr>
          <w:noProof/>
        </w:rPr>
        <mc:AlternateContent>
          <mc:Choice Requires="wps">
            <w:drawing>
              <wp:anchor distT="0" distB="0" distL="114300" distR="114300" simplePos="0" relativeHeight="251658266" behindDoc="0" locked="0" layoutInCell="1" allowOverlap="1" wp14:anchorId="73D9A84F" wp14:editId="1E53306E">
                <wp:simplePos x="0" y="0"/>
                <wp:positionH relativeFrom="column">
                  <wp:posOffset>32385</wp:posOffset>
                </wp:positionH>
                <wp:positionV relativeFrom="paragraph">
                  <wp:posOffset>2628265</wp:posOffset>
                </wp:positionV>
                <wp:extent cx="5555615" cy="635"/>
                <wp:effectExtent l="0" t="0" r="6985" b="0"/>
                <wp:wrapTopAndBottom/>
                <wp:docPr id="14" name="Text Box 14"/>
                <wp:cNvGraphicFramePr/>
                <a:graphic xmlns:a="http://schemas.openxmlformats.org/drawingml/2006/main">
                  <a:graphicData uri="http://schemas.microsoft.com/office/word/2010/wordprocessingShape">
                    <wps:wsp>
                      <wps:cNvSpPr txBox="1"/>
                      <wps:spPr>
                        <a:xfrm>
                          <a:off x="0" y="0"/>
                          <a:ext cx="5555615" cy="635"/>
                        </a:xfrm>
                        <a:prstGeom prst="rect">
                          <a:avLst/>
                        </a:prstGeom>
                        <a:solidFill>
                          <a:prstClr val="white"/>
                        </a:solidFill>
                        <a:ln>
                          <a:noFill/>
                        </a:ln>
                      </wps:spPr>
                      <wps:txbx>
                        <w:txbxContent>
                          <w:p w14:paraId="5A0F7A2C" w14:textId="52045C42" w:rsidR="003C0250" w:rsidRPr="00E17B41" w:rsidRDefault="003C0250" w:rsidP="00221FC2">
                            <w:pPr>
                              <w:pStyle w:val="Caption"/>
                            </w:pPr>
                            <w:bookmarkStart w:id="178" w:name="_Toc85713986"/>
                            <w:r>
                              <w:rPr>
                                <w:rtl/>
                              </w:rPr>
                              <w:t xml:space="preserve">איור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C27A19">
                              <w:rPr>
                                <w:noProof/>
                                <w:rtl/>
                              </w:rPr>
                              <w:t>22</w:t>
                            </w:r>
                            <w:r>
                              <w:rPr>
                                <w:rtl/>
                              </w:rPr>
                              <w:fldChar w:fldCharType="end"/>
                            </w:r>
                            <w:r>
                              <w:rPr>
                                <w:rFonts w:hint="cs"/>
                                <w:rtl/>
                              </w:rPr>
                              <w:t xml:space="preserve"> עדכון גרסת המכשיר</w:t>
                            </w:r>
                            <w:bookmarkEnd w:id="1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3D9A84F" id="Text Box 14" o:spid="_x0000_s1039" type="#_x0000_t202" style="position:absolute;left:0;text-align:left;margin-left:2.55pt;margin-top:206.95pt;width:437.45pt;height:.05pt;z-index:25165826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" stroked="f">
                <v:textbox style="mso-fit-shape-to-text:t" inset="0,0,0,0">
                  <w:txbxContent>
                    <w:p w14:paraId="5A0F7A2C" w14:textId="52045C42" w:rsidR="003C0250" w:rsidRPr="00E17B41" w:rsidRDefault="003C0250" w:rsidP="00221FC2">
                      <w:pPr>
                        <w:pStyle w:val="Caption"/>
                      </w:pPr>
                      <w:bookmarkStart w:id="179" w:name="_Toc85713986"/>
                      <w:r>
                        <w:rPr>
                          <w:rtl/>
                        </w:rPr>
                        <w:t xml:space="preserve">איור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C27A19">
                        <w:rPr>
                          <w:noProof/>
                          <w:rtl/>
                        </w:rPr>
                        <w:t>22</w:t>
                      </w:r>
                      <w:r>
                        <w:rPr>
                          <w:rtl/>
                        </w:rPr>
                        <w:fldChar w:fldCharType="end"/>
                      </w:r>
                      <w:r>
                        <w:rPr>
                          <w:rFonts w:hint="cs"/>
                          <w:rtl/>
                        </w:rPr>
                        <w:t xml:space="preserve"> עדכון גרסת המכשיר</w:t>
                      </w:r>
                      <w:bookmarkEnd w:id="179"/>
                    </w:p>
                  </w:txbxContent>
                </v:textbox>
                <w10:wrap type="topAndBottom"/>
              </v:shape>
            </w:pict>
          </mc:Fallback>
        </mc:AlternateContent>
      </w:r>
      <w:r w:rsidRPr="00BB6AD4">
        <w:rPr>
          <w:noProof/>
        </w:rPr>
        <w:drawing>
          <wp:inline distT="0" distB="0" distL="0" distR="0" wp14:anchorId="710AB7FA" wp14:editId="7875AAAC">
            <wp:extent cx="2853555" cy="2498291"/>
            <wp:effectExtent l="0" t="0" r="4445" b="0"/>
            <wp:docPr id="21" name="Picture 21" descr="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pplication&#10;&#10;Description automatically generated with medium confidence"/>
                    <pic:cNvPicPr/>
                  </pic:nvPicPr>
                  <pic:blipFill rotWithShape="1">
                    <a:blip r:embed="rId49"/>
                    <a:srcRect l="7978" t="3039" r="14551" b="6526"/>
                    <a:stretch/>
                  </pic:blipFill>
                  <pic:spPr bwMode="auto">
                    <a:xfrm>
                      <a:off x="0" y="0"/>
                      <a:ext cx="2879305" cy="2520835"/>
                    </a:xfrm>
                    <a:prstGeom prst="rect">
                      <a:avLst/>
                    </a:prstGeom>
                    <a:ln>
                      <a:noFill/>
                    </a:ln>
                    <a:extLst>
                      <a:ext uri="{53640926-AAD7-44D8-BBD7-CCE9431645EC}">
                        <a14:shadowObscured xmlns:a14="http://schemas.microsoft.com/office/drawing/2010/main"/>
                      </a:ext>
                    </a:extLst>
                  </pic:spPr>
                </pic:pic>
              </a:graphicData>
            </a:graphic>
          </wp:inline>
        </w:drawing>
      </w:r>
      <w:r w:rsidRPr="007F7E72">
        <w:rPr>
          <w:noProof/>
        </w:rPr>
        <w:drawing>
          <wp:inline distT="0" distB="0" distL="0" distR="0" wp14:anchorId="2CD59A31" wp14:editId="552189F6">
            <wp:extent cx="2727853" cy="2499072"/>
            <wp:effectExtent l="0" t="0" r="698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cstate="print">
                      <a:extLst>
                        <a:ext uri="{28A0092B-C50C-407E-A947-70E740481C1C}">
                          <a14:useLocalDpi xmlns:a14="http://schemas.microsoft.com/office/drawing/2010/main" val="0"/>
                        </a:ext>
                      </a:extLst>
                    </a:blip>
                    <a:srcRect l="14357" t="3524" r="12238" b="6723"/>
                    <a:stretch/>
                  </pic:blipFill>
                  <pic:spPr bwMode="auto">
                    <a:xfrm>
                      <a:off x="0" y="0"/>
                      <a:ext cx="2727853" cy="2499072"/>
                    </a:xfrm>
                    <a:prstGeom prst="rect">
                      <a:avLst/>
                    </a:prstGeom>
                    <a:ln>
                      <a:noFill/>
                    </a:ln>
                    <a:extLst>
                      <a:ext uri="{53640926-AAD7-44D8-BBD7-CCE9431645EC}">
                        <a14:shadowObscured xmlns:a14="http://schemas.microsoft.com/office/drawing/2010/main"/>
                      </a:ext>
                    </a:extLst>
                  </pic:spPr>
                </pic:pic>
              </a:graphicData>
            </a:graphic>
          </wp:inline>
        </w:drawing>
      </w:r>
      <w:r w:rsidR="007F7E72">
        <w:rPr>
          <w:rtl/>
        </w:rPr>
        <w:br/>
      </w:r>
    </w:p>
    <w:p w14:paraId="5AE840C3" w14:textId="026A38A9" w:rsidR="00AE580D" w:rsidRPr="00486375" w:rsidRDefault="00AE580D" w:rsidP="00221FC2"/>
    <w:p w14:paraId="43755E94" w14:textId="3A99D5FD" w:rsidR="0005758E" w:rsidRPr="00A00C75" w:rsidRDefault="00A00C75" w:rsidP="008C36E3">
      <w:pPr>
        <w:pStyle w:val="4"/>
        <w:numPr>
          <w:ilvl w:val="3"/>
          <w:numId w:val="74"/>
        </w:numPr>
        <w:rPr>
          <w:rtl/>
        </w:rPr>
      </w:pPr>
      <w:r>
        <w:rPr>
          <w:rFonts w:hint="cs"/>
          <w:rtl/>
        </w:rPr>
        <w:t xml:space="preserve">סביבה </w:t>
      </w:r>
      <w:r w:rsidR="00B35149">
        <w:rPr>
          <w:rFonts w:ascii="Wingdings" w:eastAsia="Wingdings" w:hAnsi="Wingdings" w:cs="Wingdings"/>
        </w:rPr>
        <w:sym w:font="Wingdings" w:char="F0F3"/>
      </w:r>
      <w:r w:rsidR="00B35149">
        <w:rPr>
          <w:rFonts w:hint="cs"/>
          <w:rtl/>
        </w:rPr>
        <w:t xml:space="preserve"> תקשורת חיצונית: </w:t>
      </w:r>
      <w:r w:rsidR="0005758E" w:rsidRPr="00A00C75">
        <w:rPr>
          <w:rtl/>
        </w:rPr>
        <w:t xml:space="preserve">עדכון </w:t>
      </w:r>
      <w:r w:rsidR="00B35149">
        <w:rPr>
          <w:rFonts w:hint="cs"/>
          <w:rtl/>
        </w:rPr>
        <w:t>גרסת הקושחה של ה</w:t>
      </w:r>
      <w:r w:rsidR="0005758E" w:rsidRPr="00725529">
        <w:rPr>
          <w:rtl/>
        </w:rPr>
        <w:t>מכשי</w:t>
      </w:r>
      <w:r w:rsidR="00B35149">
        <w:rPr>
          <w:rFonts w:hint="cs"/>
          <w:rtl/>
        </w:rPr>
        <w:t xml:space="preserve">ר </w:t>
      </w:r>
      <w:r w:rsidR="0005758E" w:rsidRPr="00725529">
        <w:rPr>
          <w:rtl/>
        </w:rPr>
        <w:t>מתבצע באמצעות האינטרנט</w:t>
      </w:r>
      <w:r w:rsidR="00B35149">
        <w:rPr>
          <w:rFonts w:hint="cs"/>
          <w:rtl/>
        </w:rPr>
        <w:t>.</w:t>
      </w:r>
    </w:p>
    <w:p w14:paraId="08BA1A5A" w14:textId="3863FB4C" w:rsidR="0005758E" w:rsidRPr="00A00C75" w:rsidRDefault="00727611" w:rsidP="008C36E3">
      <w:pPr>
        <w:pStyle w:val="4"/>
        <w:numPr>
          <w:ilvl w:val="3"/>
          <w:numId w:val="74"/>
        </w:numPr>
        <w:rPr>
          <w:rtl/>
        </w:rPr>
      </w:pPr>
      <w:r>
        <w:rPr>
          <w:rFonts w:hint="cs"/>
          <w:rtl/>
        </w:rPr>
        <w:t xml:space="preserve">סביבה </w:t>
      </w:r>
      <w:r>
        <w:rPr>
          <w:rFonts w:ascii="Wingdings" w:eastAsia="Wingdings" w:hAnsi="Wingdings" w:cs="Wingdings"/>
        </w:rPr>
        <w:sym w:font="Wingdings" w:char="F0F3"/>
      </w:r>
      <w:r>
        <w:rPr>
          <w:rFonts w:hint="cs"/>
          <w:rtl/>
        </w:rPr>
        <w:t xml:space="preserve"> יעד תקשורת: </w:t>
      </w:r>
      <w:r w:rsidR="00B15024">
        <w:rPr>
          <w:rFonts w:hint="cs"/>
          <w:rtl/>
        </w:rPr>
        <w:t>טרם</w:t>
      </w:r>
      <w:r w:rsidR="00B15024" w:rsidRPr="002741C1">
        <w:rPr>
          <w:rtl/>
        </w:rPr>
        <w:t xml:space="preserve"> ביצוע </w:t>
      </w:r>
      <w:r w:rsidR="00B15024">
        <w:rPr>
          <w:rFonts w:hint="cs"/>
          <w:rtl/>
        </w:rPr>
        <w:t>תהליך ה</w:t>
      </w:r>
      <w:r w:rsidR="00B15024" w:rsidRPr="002741C1">
        <w:rPr>
          <w:rtl/>
        </w:rPr>
        <w:t>עדכון</w:t>
      </w:r>
      <w:r w:rsidR="00B15024">
        <w:rPr>
          <w:rFonts w:hint="cs"/>
          <w:rtl/>
        </w:rPr>
        <w:t>,</w:t>
      </w:r>
      <w:r w:rsidR="00B15024" w:rsidRPr="00725529">
        <w:rPr>
          <w:rtl/>
        </w:rPr>
        <w:t xml:space="preserve"> </w:t>
      </w:r>
      <w:r w:rsidR="00B15024">
        <w:rPr>
          <w:rFonts w:hint="cs"/>
          <w:rtl/>
        </w:rPr>
        <w:t xml:space="preserve">המכשיר מוודא תקשורת נתונים תקינה (כמו גם </w:t>
      </w:r>
      <w:r w:rsidR="005D5CFB">
        <w:rPr>
          <w:rFonts w:hint="cs"/>
          <w:rtl/>
        </w:rPr>
        <w:t>אחוז סוללה מספק) לשרתי היצרן</w:t>
      </w:r>
    </w:p>
    <w:p w14:paraId="49B07182" w14:textId="485A8BB2" w:rsidR="00525D59" w:rsidRPr="003F4A38" w:rsidRDefault="00C85D4A" w:rsidP="008C36E3">
      <w:pPr>
        <w:pStyle w:val="4"/>
        <w:numPr>
          <w:ilvl w:val="3"/>
          <w:numId w:val="74"/>
        </w:numPr>
        <w:rPr>
          <w:b/>
          <w:bCs/>
          <w:rtl/>
        </w:rPr>
      </w:pPr>
      <w:r>
        <w:rPr>
          <w:rFonts w:hint="cs"/>
          <w:rtl/>
        </w:rPr>
        <w:t xml:space="preserve">סביבה </w:t>
      </w:r>
      <w:r>
        <w:rPr>
          <w:rFonts w:ascii="Wingdings" w:eastAsia="Wingdings" w:hAnsi="Wingdings" w:cs="Wingdings"/>
        </w:rPr>
        <w:sym w:font="Wingdings" w:char="F0F3"/>
      </w:r>
      <w:r>
        <w:rPr>
          <w:rFonts w:hint="cs"/>
          <w:rtl/>
        </w:rPr>
        <w:t xml:space="preserve"> </w:t>
      </w:r>
      <w:r w:rsidR="00926374">
        <w:rPr>
          <w:rFonts w:hint="cs"/>
          <w:rtl/>
        </w:rPr>
        <w:t xml:space="preserve">יעד תקשורת: לא ניתן להגיד </w:t>
      </w:r>
      <w:r w:rsidR="0005758E" w:rsidRPr="00A00C75">
        <w:rPr>
          <w:rtl/>
        </w:rPr>
        <w:t>אם קיים פג תוקף למכשיר שלא מעודכן</w:t>
      </w:r>
      <w:r w:rsidR="00926374">
        <w:rPr>
          <w:rFonts w:hint="cs"/>
          <w:rtl/>
        </w:rPr>
        <w:t>.</w:t>
      </w:r>
    </w:p>
    <w:p w14:paraId="64AF93CE" w14:textId="77777777" w:rsidR="00926374" w:rsidRDefault="00926374">
      <w:pPr>
        <w:widowControl/>
        <w:bidi w:val="0"/>
        <w:adjustRightInd/>
        <w:spacing w:line="240" w:lineRule="auto"/>
        <w:textAlignment w:val="auto"/>
        <w:rPr>
          <w:rtl/>
        </w:rPr>
      </w:pPr>
      <w:r>
        <w:rPr>
          <w:rtl/>
        </w:rPr>
        <w:br w:type="page"/>
      </w:r>
    </w:p>
    <w:p w14:paraId="339E2642" w14:textId="411FB726" w:rsidR="006D7368" w:rsidRDefault="006D7368" w:rsidP="008C36E3">
      <w:pPr>
        <w:pStyle w:val="1"/>
        <w:numPr>
          <w:ilvl w:val="0"/>
          <w:numId w:val="74"/>
        </w:numPr>
        <w:rPr>
          <w:rtl/>
        </w:rPr>
      </w:pPr>
      <w:bookmarkStart w:id="180" w:name="_Toc85631477"/>
      <w:bookmarkStart w:id="181" w:name="_Toc85631560"/>
      <w:bookmarkStart w:id="182" w:name="_Toc85631908"/>
      <w:bookmarkStart w:id="183" w:name="_Toc85632095"/>
      <w:bookmarkStart w:id="184" w:name="_Toc85634549"/>
      <w:bookmarkStart w:id="185" w:name="_Toc85634708"/>
      <w:bookmarkStart w:id="186" w:name="_Toc85634974"/>
      <w:bookmarkStart w:id="187" w:name="_Toc85634550"/>
      <w:bookmarkStart w:id="188" w:name="_Toc85713942"/>
      <w:bookmarkEnd w:id="180"/>
      <w:bookmarkEnd w:id="181"/>
      <w:bookmarkEnd w:id="182"/>
      <w:bookmarkEnd w:id="183"/>
      <w:bookmarkEnd w:id="184"/>
      <w:bookmarkEnd w:id="185"/>
      <w:bookmarkEnd w:id="186"/>
      <w:r w:rsidRPr="009D25DC">
        <w:rPr>
          <w:rFonts w:hint="cs"/>
          <w:rtl/>
        </w:rPr>
        <w:t xml:space="preserve">רשימת מקורות </w:t>
      </w:r>
      <w:r w:rsidRPr="009D25DC">
        <w:t>References</w:t>
      </w:r>
      <w:r w:rsidRPr="009D25DC">
        <w:rPr>
          <w:rFonts w:hint="cs"/>
          <w:rtl/>
        </w:rPr>
        <w:t xml:space="preserve"> ראשונית</w:t>
      </w:r>
      <w:bookmarkEnd w:id="187"/>
      <w:bookmarkEnd w:id="188"/>
    </w:p>
    <w:bookmarkStart w:id="189" w:name="_Ref41773057"/>
    <w:p w14:paraId="0E266BB4" w14:textId="39C8B82C" w:rsidR="00A42CC1" w:rsidRDefault="00EB30D9" w:rsidP="00221FC2">
      <w:pPr>
        <w:pStyle w:val="2"/>
        <w:ind w:left="990" w:hanging="630"/>
      </w:pPr>
      <w:r>
        <w:rPr>
          <w:rtl/>
        </w:rPr>
        <w:fldChar w:fldCharType="begin"/>
      </w:r>
      <w:r w:rsidR="00EE0F30">
        <w:instrText>HYPERLINK</w:instrText>
      </w:r>
      <w:r w:rsidR="00EE0F30">
        <w:rPr>
          <w:rtl/>
        </w:rPr>
        <w:instrText xml:space="preserve"> "</w:instrText>
      </w:r>
      <w:r w:rsidR="00EE0F30">
        <w:instrText>E:\\Download\\1.</w:instrText>
      </w:r>
      <w:r w:rsidR="00EE0F30">
        <w:rPr>
          <w:rtl/>
        </w:rPr>
        <w:tab/>
      </w:r>
      <w:r w:rsidR="00EE0F30">
        <w:instrText>https:\\www.medgadget.com\\2020\\01\\medical-devices-market-regional-analysis-2020-2025-global-market-size-research-report-trends-growth.html</w:instrText>
      </w:r>
      <w:r w:rsidR="00EE0F30">
        <w:rPr>
          <w:rtl/>
        </w:rPr>
        <w:instrText>"</w:instrText>
      </w:r>
      <w:r>
        <w:rPr>
          <w:rtl/>
        </w:rPr>
        <w:fldChar w:fldCharType="separate"/>
      </w:r>
      <w:bookmarkStart w:id="190" w:name="_Toc85713943"/>
      <w:bookmarkStart w:id="191" w:name="_Toc85634551"/>
      <w:bookmarkStart w:id="192" w:name="_Toc85634976"/>
      <w:r w:rsidR="00A42CC1" w:rsidRPr="00EB30D9">
        <w:rPr>
          <w:rStyle w:val="Hyperlink"/>
          <w:rFonts w:hint="cs"/>
          <w:rtl/>
        </w:rPr>
        <w:t>סקר חיזוי גודל שוק מכשור רפואי</w:t>
      </w:r>
      <w:bookmarkEnd w:id="190"/>
      <w:bookmarkEnd w:id="191"/>
      <w:bookmarkEnd w:id="192"/>
      <w:r>
        <w:rPr>
          <w:rtl/>
        </w:rPr>
        <w:fldChar w:fldCharType="end"/>
      </w:r>
      <w:r w:rsidR="00A42CC1">
        <w:rPr>
          <w:rFonts w:hint="cs"/>
          <w:rtl/>
        </w:rPr>
        <w:t xml:space="preserve"> </w:t>
      </w:r>
      <w:bookmarkEnd w:id="189"/>
    </w:p>
    <w:p w14:paraId="05CCF426" w14:textId="257D8FD7" w:rsidR="009B0B52" w:rsidRDefault="00880BAC" w:rsidP="00221FC2">
      <w:pPr>
        <w:pStyle w:val="2"/>
        <w:ind w:left="990" w:hanging="630"/>
      </w:pPr>
      <w:hyperlink r:id="rId51" w:history="1">
        <w:bookmarkStart w:id="193" w:name="_Toc85634552"/>
        <w:bookmarkStart w:id="194" w:name="_Toc85634977"/>
        <w:bookmarkStart w:id="195" w:name="_Toc85713944"/>
        <w:r w:rsidR="009B0B52" w:rsidRPr="00EB30D9">
          <w:rPr>
            <w:rStyle w:val="Hyperlink"/>
            <w:rFonts w:hint="cs"/>
            <w:rtl/>
          </w:rPr>
          <w:t xml:space="preserve">הרשות להגנת הפרטיות </w:t>
        </w:r>
        <w:r w:rsidR="009B0B52" w:rsidRPr="00EB30D9">
          <w:rPr>
            <w:rStyle w:val="Hyperlink"/>
            <w:rtl/>
          </w:rPr>
          <w:t>–</w:t>
        </w:r>
        <w:r w:rsidR="009B0B52" w:rsidRPr="00EB30D9">
          <w:rPr>
            <w:rStyle w:val="Hyperlink"/>
            <w:rFonts w:hint="cs"/>
            <w:rtl/>
          </w:rPr>
          <w:t xml:space="preserve"> מדריך לתקנות להגנה על פרטיות</w:t>
        </w:r>
        <w:bookmarkEnd w:id="193"/>
        <w:bookmarkEnd w:id="194"/>
        <w:bookmarkEnd w:id="195"/>
      </w:hyperlink>
    </w:p>
    <w:bookmarkStart w:id="196" w:name="_Hlk85721398"/>
    <w:p w14:paraId="1D3DC5FE" w14:textId="5D03E8C5" w:rsidR="00EB30D9" w:rsidRDefault="00880BAC" w:rsidP="00221FC2">
      <w:pPr>
        <w:pStyle w:val="2"/>
        <w:ind w:left="990" w:hanging="630"/>
      </w:pPr>
      <w:r>
        <w:fldChar w:fldCharType="begin"/>
      </w:r>
      <w:r>
        <w:instrText xml:space="preserve"> HYPERLINK "https://www.gov.il/he/departments/topics/11" </w:instrText>
      </w:r>
      <w:r>
        <w:fldChar w:fldCharType="separate"/>
      </w:r>
      <w:bookmarkStart w:id="197" w:name="_Toc41834688"/>
      <w:bookmarkStart w:id="198" w:name="_Toc85634553"/>
      <w:bookmarkStart w:id="199" w:name="_Toc85634978"/>
      <w:bookmarkStart w:id="200" w:name="_Ref85636667"/>
      <w:bookmarkStart w:id="201" w:name="_Toc85713945"/>
      <w:bookmarkStart w:id="202" w:name="_Ref85721427"/>
      <w:r w:rsidR="00F234AF" w:rsidRPr="00EB30D9">
        <w:rPr>
          <w:rStyle w:val="Hyperlink"/>
          <w:rFonts w:hint="cs"/>
          <w:rtl/>
        </w:rPr>
        <w:t>מדריך תורת הגנה ארגונית</w:t>
      </w:r>
      <w:bookmarkEnd w:id="197"/>
      <w:bookmarkEnd w:id="198"/>
      <w:bookmarkEnd w:id="199"/>
      <w:bookmarkEnd w:id="200"/>
      <w:bookmarkEnd w:id="201"/>
      <w:bookmarkEnd w:id="202"/>
      <w:r>
        <w:rPr>
          <w:rStyle w:val="Hyperlink"/>
        </w:rPr>
        <w:fldChar w:fldCharType="end"/>
      </w:r>
    </w:p>
    <w:bookmarkEnd w:id="196"/>
    <w:p w14:paraId="69CB77FC" w14:textId="7A05BA36" w:rsidR="00EB30D9" w:rsidRDefault="00880BAC" w:rsidP="00221FC2">
      <w:pPr>
        <w:pStyle w:val="2"/>
        <w:ind w:left="990" w:hanging="630"/>
      </w:pPr>
      <w:r>
        <w:fldChar w:fldCharType="begin"/>
      </w:r>
      <w:r>
        <w:instrText xml:space="preserve"> HYPERLINK "https://googleprojectzero.blogspot.com/" </w:instrText>
      </w:r>
      <w:r>
        <w:fldChar w:fldCharType="separate"/>
      </w:r>
      <w:bookmarkStart w:id="203" w:name="_Toc41834689"/>
      <w:bookmarkStart w:id="204" w:name="_Ref41800977"/>
      <w:bookmarkStart w:id="205" w:name="_Toc85634554"/>
      <w:bookmarkStart w:id="206" w:name="_Toc85634979"/>
      <w:bookmarkStart w:id="207" w:name="_Toc85713946"/>
      <w:r w:rsidR="00F234AF" w:rsidRPr="00F234AF">
        <w:rPr>
          <w:rStyle w:val="Hyperlink"/>
          <w:lang w:val="en-GB"/>
        </w:rPr>
        <w:t>Google project zero Disclosure Policy</w:t>
      </w:r>
      <w:bookmarkEnd w:id="203"/>
      <w:bookmarkEnd w:id="204"/>
      <w:bookmarkEnd w:id="205"/>
      <w:bookmarkEnd w:id="206"/>
      <w:bookmarkEnd w:id="207"/>
      <w:r>
        <w:rPr>
          <w:rStyle w:val="Hyperlink"/>
          <w:lang w:val="en-GB"/>
        </w:rPr>
        <w:fldChar w:fldCharType="end"/>
      </w:r>
    </w:p>
    <w:p w14:paraId="7338EC3B" w14:textId="48C591FE" w:rsidR="00EB30D9" w:rsidRDefault="00880BAC" w:rsidP="00221FC2">
      <w:pPr>
        <w:pStyle w:val="2"/>
        <w:ind w:left="990" w:hanging="630"/>
      </w:pPr>
      <w:hyperlink r:id="rId52" w:history="1">
        <w:bookmarkStart w:id="208" w:name="_Ref41831103"/>
        <w:bookmarkStart w:id="209" w:name="_Toc85634555"/>
        <w:bookmarkStart w:id="210" w:name="_Toc85634980"/>
        <w:bookmarkStart w:id="211" w:name="_Toc85713947"/>
        <w:r w:rsidR="00B3074E" w:rsidRPr="00B3074E">
          <w:rPr>
            <w:rStyle w:val="Hyperlink"/>
            <w:rFonts w:hint="cs"/>
            <w:rtl/>
          </w:rPr>
          <w:t xml:space="preserve">מודל שכבות תקשורת ה- </w:t>
        </w:r>
        <w:r w:rsidR="00B3074E" w:rsidRPr="00B3074E">
          <w:rPr>
            <w:rStyle w:val="Hyperlink"/>
          </w:rPr>
          <w:t>OSI</w:t>
        </w:r>
        <w:bookmarkEnd w:id="208"/>
        <w:bookmarkEnd w:id="209"/>
        <w:bookmarkEnd w:id="210"/>
        <w:bookmarkEnd w:id="211"/>
      </w:hyperlink>
    </w:p>
    <w:p w14:paraId="5E01B9DC" w14:textId="5E7E9829" w:rsidR="00B3074E" w:rsidRDefault="00880BAC" w:rsidP="00221FC2">
      <w:pPr>
        <w:pStyle w:val="2"/>
        <w:ind w:left="990" w:hanging="630"/>
      </w:pPr>
      <w:hyperlink r:id="rId53" w:history="1">
        <w:bookmarkStart w:id="212" w:name="_Ref41834227"/>
        <w:bookmarkStart w:id="213" w:name="_Toc85634556"/>
        <w:bookmarkStart w:id="214" w:name="_Toc85634981"/>
        <w:bookmarkStart w:id="215" w:name="_Toc85713948"/>
        <w:r w:rsidR="00B3074E" w:rsidRPr="00B3074E">
          <w:rPr>
            <w:rStyle w:val="Hyperlink"/>
            <w:rFonts w:hint="cs"/>
            <w:rtl/>
          </w:rPr>
          <w:t xml:space="preserve">מודל ה </w:t>
        </w:r>
        <w:r w:rsidR="00B3074E" w:rsidRPr="00B3074E">
          <w:rPr>
            <w:rStyle w:val="Hyperlink"/>
          </w:rPr>
          <w:t>CIA</w:t>
        </w:r>
        <w:r w:rsidR="00B3074E" w:rsidRPr="00B3074E">
          <w:rPr>
            <w:rStyle w:val="Hyperlink"/>
            <w:rFonts w:hint="cs"/>
            <w:rtl/>
          </w:rPr>
          <w:t xml:space="preserve"> לאבטחת מידע</w:t>
        </w:r>
        <w:bookmarkEnd w:id="212"/>
        <w:bookmarkEnd w:id="213"/>
        <w:bookmarkEnd w:id="214"/>
        <w:bookmarkEnd w:id="215"/>
      </w:hyperlink>
    </w:p>
    <w:p w14:paraId="72A7A2C5" w14:textId="39A04366" w:rsidR="007A309B" w:rsidRDefault="00880BAC" w:rsidP="00221FC2">
      <w:pPr>
        <w:pStyle w:val="2"/>
        <w:ind w:left="990" w:hanging="630"/>
      </w:pPr>
      <w:hyperlink r:id="rId54" w:history="1">
        <w:bookmarkStart w:id="216" w:name="_Ref41832128"/>
        <w:bookmarkStart w:id="217" w:name="_Toc85634557"/>
        <w:bookmarkStart w:id="218" w:name="_Toc85634982"/>
        <w:bookmarkStart w:id="219" w:name="_Toc85713949"/>
        <w:r w:rsidR="007A309B" w:rsidRPr="007A309B">
          <w:rPr>
            <w:rStyle w:val="Hyperlink"/>
            <w:rFonts w:hint="cs"/>
            <w:rtl/>
          </w:rPr>
          <w:t xml:space="preserve">פרשת </w:t>
        </w:r>
        <w:r w:rsidR="007A309B" w:rsidRPr="007A309B">
          <w:rPr>
            <w:rStyle w:val="Hyperlink"/>
          </w:rPr>
          <w:t>Cambridge-Analytics</w:t>
        </w:r>
        <w:bookmarkEnd w:id="216"/>
        <w:bookmarkEnd w:id="217"/>
        <w:bookmarkEnd w:id="218"/>
        <w:bookmarkEnd w:id="219"/>
      </w:hyperlink>
    </w:p>
    <w:p w14:paraId="3E9F26B1" w14:textId="433BE08C" w:rsidR="006F043A" w:rsidRDefault="006F043A" w:rsidP="00221FC2">
      <w:pPr>
        <w:pStyle w:val="2"/>
        <w:ind w:left="990" w:hanging="630"/>
      </w:pPr>
      <w:bookmarkStart w:id="220" w:name="_Ref41833674"/>
      <w:bookmarkStart w:id="221" w:name="_Toc85634558"/>
      <w:bookmarkStart w:id="222" w:name="_Toc85634983"/>
      <w:bookmarkStart w:id="223" w:name="_Toc85713950"/>
      <w:r>
        <w:rPr>
          <w:rFonts w:hint="cs"/>
          <w:rtl/>
        </w:rPr>
        <w:t xml:space="preserve">קווין מיטניק, </w:t>
      </w:r>
      <w:r w:rsidRPr="006F043A">
        <w:t>The Art of Intrusion: The Real Stories Behind the Exploits of Hackers, Intruders and Deceivers</w:t>
      </w:r>
      <w:r>
        <w:rPr>
          <w:rFonts w:hint="cs"/>
          <w:rtl/>
        </w:rPr>
        <w:t xml:space="preserve">, 2005, </w:t>
      </w:r>
      <w:r>
        <w:t xml:space="preserve">ISBN: </w:t>
      </w:r>
      <w:r w:rsidRPr="006F043A">
        <w:t>0471782661</w:t>
      </w:r>
      <w:bookmarkEnd w:id="220"/>
      <w:bookmarkEnd w:id="221"/>
      <w:bookmarkEnd w:id="222"/>
      <w:bookmarkEnd w:id="223"/>
      <w:r w:rsidRPr="006F043A">
        <w:rPr>
          <w:rtl/>
        </w:rPr>
        <w:t xml:space="preserve"> </w:t>
      </w:r>
    </w:p>
    <w:p w14:paraId="5361AAC3" w14:textId="1AF240F8" w:rsidR="00C55D5B" w:rsidRDefault="00837225" w:rsidP="00221FC2">
      <w:pPr>
        <w:pStyle w:val="2"/>
        <w:ind w:left="990" w:hanging="630"/>
        <w:rPr>
          <w:rtl/>
        </w:rPr>
      </w:pPr>
      <w:bookmarkStart w:id="224" w:name="_Toc85634559"/>
      <w:bookmarkStart w:id="225" w:name="_Toc85634984"/>
      <w:bookmarkStart w:id="226" w:name="_Toc85713951"/>
      <w:r>
        <w:t>Reis S, A Visser &amp; Frankel R, Health information and communication technology in healthcare communication the: the bad, the good and the transformative. Patient. Educ Couns 2013.</w:t>
      </w:r>
      <w:r w:rsidRPr="00837225">
        <w:t xml:space="preserve"> </w:t>
      </w:r>
      <w:r>
        <w:t>Couns Educ :doi. 62-359):3(93;Dec</w:t>
      </w:r>
      <w:bookmarkStart w:id="227" w:name="_Ref41837954"/>
      <w:bookmarkEnd w:id="224"/>
      <w:bookmarkEnd w:id="225"/>
      <w:bookmarkEnd w:id="226"/>
    </w:p>
    <w:bookmarkStart w:id="228" w:name="_Ref41838823"/>
    <w:bookmarkEnd w:id="227"/>
    <w:p w14:paraId="472830F9" w14:textId="4936193F" w:rsidR="00C55D5B" w:rsidRDefault="004C16BE" w:rsidP="00221FC2">
      <w:pPr>
        <w:pStyle w:val="2"/>
        <w:ind w:left="990" w:hanging="630"/>
      </w:pPr>
      <w:r>
        <w:fldChar w:fldCharType="begin"/>
      </w:r>
      <w:r>
        <w:instrText xml:space="preserve"> HYPERLINK "https://www.marcprensky.com/writing/Prensky%20-%20Digital%20Natives,%20Digital%20Immigrants%20-%20Part1.pdf" </w:instrText>
      </w:r>
      <w:r>
        <w:fldChar w:fldCharType="separate"/>
      </w:r>
      <w:bookmarkStart w:id="229" w:name="_Toc85634560"/>
      <w:bookmarkStart w:id="230" w:name="_Toc85634985"/>
      <w:bookmarkStart w:id="231" w:name="_Toc85713952"/>
      <w:r w:rsidRPr="004C16BE">
        <w:rPr>
          <w:rStyle w:val="Hyperlink"/>
        </w:rPr>
        <w:t>Marc Prensky</w:t>
      </w:r>
      <w:r>
        <w:fldChar w:fldCharType="end"/>
      </w:r>
      <w:r>
        <w:t>, “Digital Natives, Digital Immigrants” On the Horizon, vol. 9, no. 6 (December 2001), pp. 15–24;</w:t>
      </w:r>
      <w:bookmarkEnd w:id="228"/>
      <w:bookmarkEnd w:id="229"/>
      <w:bookmarkEnd w:id="230"/>
      <w:bookmarkEnd w:id="231"/>
      <w:r>
        <w:t xml:space="preserve"> </w:t>
      </w:r>
    </w:p>
    <w:p w14:paraId="609D4133" w14:textId="2879DF97" w:rsidR="004E1611" w:rsidRDefault="004E1611" w:rsidP="00221FC2">
      <w:pPr>
        <w:pStyle w:val="2"/>
        <w:ind w:left="990" w:hanging="630"/>
      </w:pPr>
      <w:bookmarkStart w:id="232" w:name="_Ref41839900"/>
      <w:bookmarkStart w:id="233" w:name="_Toc85634561"/>
      <w:bookmarkStart w:id="234" w:name="_Toc85634986"/>
      <w:bookmarkStart w:id="235" w:name="_Toc85713953"/>
      <w:r>
        <w:t xml:space="preserve">https://alumni.huji.ac.il/news/mediaaccess </w:t>
      </w:r>
      <w:r>
        <w:rPr>
          <w:rFonts w:hint="cs"/>
          <w:rtl/>
        </w:rPr>
        <w:t xml:space="preserve"> </w:t>
      </w:r>
      <w:r>
        <w:t>18-Aug-2019</w:t>
      </w:r>
      <w:bookmarkEnd w:id="232"/>
      <w:bookmarkEnd w:id="233"/>
      <w:bookmarkEnd w:id="234"/>
      <w:bookmarkEnd w:id="235"/>
    </w:p>
    <w:p w14:paraId="6D214AB4" w14:textId="5446661D" w:rsidR="004C16BE" w:rsidRDefault="00880BAC" w:rsidP="00221FC2">
      <w:pPr>
        <w:pStyle w:val="2"/>
        <w:ind w:left="990" w:hanging="630"/>
      </w:pPr>
      <w:hyperlink r:id="rId55" w:history="1">
        <w:bookmarkStart w:id="236" w:name="_Ref41840222"/>
        <w:bookmarkStart w:id="237" w:name="_Toc85634562"/>
        <w:bookmarkStart w:id="238" w:name="_Toc85634987"/>
        <w:bookmarkStart w:id="239" w:name="_Toc85713954"/>
        <w:r w:rsidR="002B5E3F" w:rsidRPr="002B5E3F">
          <w:rPr>
            <w:rStyle w:val="Hyperlink"/>
            <w:rtl/>
          </w:rPr>
          <w:t>מרכז סמוקלר לחקר מדיניות הבריאות</w:t>
        </w:r>
        <w:r w:rsidR="002B5E3F" w:rsidRPr="002B5E3F">
          <w:rPr>
            <w:rStyle w:val="Hyperlink"/>
            <w:rFonts w:hint="cs"/>
            <w:rtl/>
          </w:rPr>
          <w:t>.</w:t>
        </w:r>
        <w:r w:rsidR="002B5E3F" w:rsidRPr="002B5E3F">
          <w:rPr>
            <w:rStyle w:val="Hyperlink"/>
            <w:rtl/>
          </w:rPr>
          <w:t xml:space="preserve"> מערכת אופק - התיק הרפואי הווירטואלי</w:t>
        </w:r>
        <w:bookmarkEnd w:id="236"/>
        <w:bookmarkEnd w:id="237"/>
        <w:bookmarkEnd w:id="238"/>
        <w:bookmarkEnd w:id="239"/>
      </w:hyperlink>
    </w:p>
    <w:p w14:paraId="6C2D94C6" w14:textId="7B25212E" w:rsidR="009F1A86" w:rsidRDefault="009F1A86" w:rsidP="00221FC2">
      <w:pPr>
        <w:pStyle w:val="2"/>
        <w:ind w:left="990" w:hanging="630"/>
      </w:pPr>
      <w:bookmarkStart w:id="240" w:name="_Ref41855847"/>
      <w:bookmarkStart w:id="241" w:name="_Toc85634563"/>
      <w:bookmarkStart w:id="242" w:name="_Toc85634988"/>
      <w:bookmarkStart w:id="243" w:name="_Toc85713955"/>
      <w:r>
        <w:t>Peleg R &amp; Nazarenko E</w:t>
      </w:r>
      <w:r>
        <w:rPr>
          <w:rtl/>
        </w:rPr>
        <w:t>,</w:t>
      </w:r>
      <w:r>
        <w:rPr>
          <w:rFonts w:hint="cs"/>
          <w:rtl/>
        </w:rPr>
        <w:t xml:space="preserve"> </w:t>
      </w:r>
      <w:r>
        <w:t>Providing cell phone</w:t>
      </w:r>
      <w:r>
        <w:rPr>
          <w:rFonts w:hint="cs"/>
          <w:rtl/>
        </w:rPr>
        <w:t xml:space="preserve"> </w:t>
      </w:r>
      <w:r>
        <w:t>numbers and e-mail</w:t>
      </w:r>
      <w:r>
        <w:rPr>
          <w:rFonts w:hint="cs"/>
          <w:rtl/>
        </w:rPr>
        <w:t xml:space="preserve"> </w:t>
      </w:r>
      <w:r>
        <w:t>addresses to patients</w:t>
      </w:r>
      <w:r>
        <w:rPr>
          <w:rtl/>
        </w:rPr>
        <w:t>:</w:t>
      </w:r>
      <w:r>
        <w:rPr>
          <w:rFonts w:hint="cs"/>
          <w:rtl/>
        </w:rPr>
        <w:t xml:space="preserve"> </w:t>
      </w:r>
      <w:r>
        <w:t>The patient’s perspective</w:t>
      </w:r>
      <w:r>
        <w:rPr>
          <w:rtl/>
        </w:rPr>
        <w:t>,</w:t>
      </w:r>
      <w:r>
        <w:rPr>
          <w:rFonts w:hint="cs"/>
          <w:rtl/>
        </w:rPr>
        <w:t xml:space="preserve"> </w:t>
      </w:r>
      <w:r>
        <w:t>a cross sectional study</w:t>
      </w:r>
      <w:r>
        <w:rPr>
          <w:rtl/>
        </w:rPr>
        <w:t>.</w:t>
      </w:r>
      <w:r>
        <w:rPr>
          <w:rFonts w:hint="cs"/>
          <w:rtl/>
        </w:rPr>
        <w:t xml:space="preserve"> </w:t>
      </w:r>
      <w:r>
        <w:t>Isr J Health Policy Res</w:t>
      </w:r>
      <w:r>
        <w:rPr>
          <w:rtl/>
        </w:rPr>
        <w:t>.</w:t>
      </w:r>
      <w:r>
        <w:rPr>
          <w:rFonts w:hint="cs"/>
          <w:rtl/>
        </w:rPr>
        <w:t xml:space="preserve"> </w:t>
      </w:r>
      <w:r>
        <w:rPr>
          <w:rtl/>
        </w:rPr>
        <w:t xml:space="preserve">2012 </w:t>
      </w:r>
      <w:r>
        <w:t>Aug 28</w:t>
      </w:r>
      <w:bookmarkEnd w:id="240"/>
      <w:bookmarkEnd w:id="241"/>
      <w:bookmarkEnd w:id="242"/>
      <w:bookmarkEnd w:id="243"/>
    </w:p>
    <w:p w14:paraId="6487A0AE" w14:textId="6721B4E2" w:rsidR="00EA3966" w:rsidRDefault="00EA3966" w:rsidP="00221FC2">
      <w:pPr>
        <w:pStyle w:val="2"/>
        <w:ind w:left="990" w:hanging="630"/>
      </w:pPr>
      <w:bookmarkStart w:id="244" w:name="_Ref41856303"/>
      <w:bookmarkStart w:id="245" w:name="_Toc85634564"/>
      <w:bookmarkStart w:id="246" w:name="_Toc85634989"/>
      <w:bookmarkStart w:id="247" w:name="_Toc85713956"/>
      <w:r>
        <w:t>Dorsey ER &amp; Topol EJ</w:t>
      </w:r>
      <w:r>
        <w:rPr>
          <w:rtl/>
        </w:rPr>
        <w:t>,</w:t>
      </w:r>
      <w:r w:rsidRPr="00EA3966">
        <w:rPr>
          <w:lang w:val="en-GB"/>
        </w:rPr>
        <w:t xml:space="preserve"> </w:t>
      </w:r>
      <w:r>
        <w:t>State of Telehealth. N Engl J Med. 2016 2016 Jul154-61</w:t>
      </w:r>
      <w:bookmarkEnd w:id="244"/>
      <w:bookmarkEnd w:id="245"/>
      <w:bookmarkEnd w:id="246"/>
      <w:bookmarkEnd w:id="247"/>
    </w:p>
    <w:p w14:paraId="79B00CF0" w14:textId="2BC83A02" w:rsidR="00EA3966" w:rsidRDefault="00880BAC" w:rsidP="00221FC2">
      <w:pPr>
        <w:pStyle w:val="2"/>
        <w:ind w:left="990" w:hanging="630"/>
      </w:pPr>
      <w:hyperlink r:id="rId56" w:history="1">
        <w:bookmarkStart w:id="248" w:name="_Ref41856414"/>
        <w:bookmarkStart w:id="249" w:name="_Toc85634565"/>
        <w:bookmarkStart w:id="250" w:name="_Toc85634990"/>
        <w:bookmarkStart w:id="251" w:name="_Toc85713957"/>
        <w:r w:rsidR="00EA3966">
          <w:rPr>
            <w:rStyle w:val="Hyperlink"/>
          </w:rPr>
          <w:t>https://www.epatientdave.com/about-dave/</w:t>
        </w:r>
        <w:bookmarkEnd w:id="248"/>
        <w:bookmarkEnd w:id="249"/>
        <w:bookmarkEnd w:id="250"/>
        <w:bookmarkEnd w:id="251"/>
      </w:hyperlink>
    </w:p>
    <w:p w14:paraId="7DA79C1E" w14:textId="3B661F8A" w:rsidR="00062484" w:rsidRDefault="00880BAC" w:rsidP="00221FC2">
      <w:pPr>
        <w:pStyle w:val="2"/>
        <w:ind w:left="990" w:hanging="630"/>
        <w:rPr>
          <w:rFonts w:ascii="Narkisim" w:hAnsi="Narkisim"/>
        </w:rPr>
      </w:pPr>
      <w:hyperlink r:id="rId57" w:history="1">
        <w:bookmarkStart w:id="252" w:name="_Ref41915187"/>
        <w:bookmarkStart w:id="253" w:name="_Toc85634566"/>
        <w:bookmarkStart w:id="254" w:name="_Toc85634991"/>
        <w:bookmarkStart w:id="255" w:name="_Toc85713958"/>
        <w:r w:rsidR="00E4342C" w:rsidRPr="0067552E">
          <w:rPr>
            <w:rStyle w:val="Hyperlink"/>
            <w:rFonts w:ascii="Narkisim" w:hAnsi="Narkisim" w:hint="eastAsia"/>
            <w:rtl/>
          </w:rPr>
          <w:t>הערכת</w:t>
        </w:r>
        <w:r w:rsidR="00E4342C" w:rsidRPr="0067552E">
          <w:rPr>
            <w:rStyle w:val="Hyperlink"/>
            <w:rFonts w:ascii="Narkisim" w:hAnsi="Narkisim"/>
            <w:rtl/>
          </w:rPr>
          <w:t xml:space="preserve"> סיכוני סייבר, 08 אוקטובר 2018, אורן מזרחי</w:t>
        </w:r>
        <w:bookmarkEnd w:id="252"/>
        <w:bookmarkEnd w:id="253"/>
        <w:bookmarkEnd w:id="254"/>
        <w:bookmarkEnd w:id="255"/>
      </w:hyperlink>
    </w:p>
    <w:p w14:paraId="2A41CB4F" w14:textId="46E910B3" w:rsidR="00E4342C" w:rsidRPr="00221FC2" w:rsidRDefault="00E4342C" w:rsidP="00221FC2">
      <w:pPr>
        <w:pStyle w:val="2"/>
        <w:ind w:left="990" w:hanging="630"/>
        <w:rPr>
          <w:rFonts w:ascii="Narkisim" w:hAnsi="Narkisim"/>
          <w:rtl/>
        </w:rPr>
      </w:pPr>
      <w:bookmarkStart w:id="256" w:name="_Ref41915381"/>
      <w:bookmarkStart w:id="257" w:name="_Toc85634567"/>
      <w:bookmarkStart w:id="258" w:name="_Toc85634992"/>
      <w:bookmarkStart w:id="259" w:name="_Toc85713959"/>
      <w:r>
        <w:rPr>
          <w:rFonts w:hint="cs"/>
          <w:rtl/>
        </w:rPr>
        <w:t>ירחון "</w:t>
      </w:r>
      <w:r>
        <w:rPr>
          <w:rtl/>
        </w:rPr>
        <w:t>רפואה</w:t>
      </w:r>
      <w:r>
        <w:rPr>
          <w:rFonts w:hint="cs"/>
          <w:rtl/>
        </w:rPr>
        <w:t xml:space="preserve">", </w:t>
      </w:r>
      <w:r>
        <w:rPr>
          <w:rtl/>
        </w:rPr>
        <w:t>כרך 158</w:t>
      </w:r>
      <w:r>
        <w:rPr>
          <w:rFonts w:hint="cs"/>
          <w:rtl/>
        </w:rPr>
        <w:t xml:space="preserve">, </w:t>
      </w:r>
      <w:r>
        <w:rPr>
          <w:rtl/>
        </w:rPr>
        <w:t xml:space="preserve">אוקטובר </w:t>
      </w:r>
      <w:r>
        <w:rPr>
          <w:rFonts w:hint="cs"/>
          <w:rtl/>
        </w:rPr>
        <w:t>2019</w:t>
      </w:r>
      <w:bookmarkEnd w:id="256"/>
      <w:bookmarkEnd w:id="257"/>
      <w:bookmarkEnd w:id="258"/>
      <w:bookmarkEnd w:id="259"/>
      <w:r>
        <w:rPr>
          <w:rFonts w:hint="cs"/>
          <w:rtl/>
        </w:rPr>
        <w:t xml:space="preserve"> </w:t>
      </w:r>
    </w:p>
    <w:p w14:paraId="76328E9F" w14:textId="57D4CF8B" w:rsidR="00172727" w:rsidRDefault="00CE10D0" w:rsidP="00221FC2">
      <w:pPr>
        <w:pStyle w:val="2"/>
        <w:ind w:left="990" w:hanging="630"/>
        <w:rPr>
          <w:rFonts w:ascii="Narkisim" w:hAnsi="Narkisim"/>
        </w:rPr>
      </w:pPr>
      <w:hyperlink r:id="rId58" w:history="1">
        <w:bookmarkStart w:id="260" w:name="_Ref70327429"/>
        <w:bookmarkStart w:id="261" w:name="_Toc85634568"/>
        <w:bookmarkStart w:id="262" w:name="_Toc85634993"/>
        <w:bookmarkStart w:id="263" w:name="_Toc85713960"/>
        <w:r w:rsidRPr="004843A0">
          <w:rPr>
            <w:rStyle w:val="Hyperlink"/>
            <w:rFonts w:ascii="Narkisim" w:hAnsi="Narkisim"/>
          </w:rPr>
          <w:t>https://www.haaretz.co.il/captain/software/.premium-1.9576270?lts=1619423046270</w:t>
        </w:r>
        <w:bookmarkEnd w:id="260"/>
        <w:bookmarkEnd w:id="261"/>
        <w:bookmarkEnd w:id="262"/>
        <w:bookmarkEnd w:id="263"/>
      </w:hyperlink>
    </w:p>
    <w:p w14:paraId="7DBA3D6C" w14:textId="1A2ADC3E" w:rsidR="00CE10D0" w:rsidRDefault="000425BC" w:rsidP="00221FC2">
      <w:pPr>
        <w:pStyle w:val="2"/>
        <w:ind w:left="990" w:hanging="630"/>
        <w:rPr>
          <w:rFonts w:ascii="Narkisim" w:hAnsi="Narkisim"/>
        </w:rPr>
      </w:pPr>
      <w:hyperlink r:id="rId59" w:history="1">
        <w:bookmarkStart w:id="264" w:name="_Ref70327743"/>
        <w:bookmarkStart w:id="265" w:name="_Toc85634569"/>
        <w:bookmarkStart w:id="266" w:name="_Toc85634994"/>
        <w:bookmarkStart w:id="267" w:name="_Toc85713961"/>
        <w:r w:rsidRPr="004843A0">
          <w:rPr>
            <w:rStyle w:val="Hyperlink"/>
            <w:rFonts w:ascii="Narkisim" w:hAnsi="Narkisim"/>
          </w:rPr>
          <w:t>https://github.com/MohGovIL/Ramzor</w:t>
        </w:r>
        <w:bookmarkEnd w:id="264"/>
        <w:bookmarkEnd w:id="265"/>
        <w:bookmarkEnd w:id="266"/>
        <w:bookmarkEnd w:id="267"/>
      </w:hyperlink>
    </w:p>
    <w:p w14:paraId="0F38518F" w14:textId="58C00654" w:rsidR="000425BC" w:rsidRDefault="00243E8A" w:rsidP="00221FC2">
      <w:pPr>
        <w:pStyle w:val="2"/>
        <w:ind w:left="990" w:hanging="630"/>
        <w:rPr>
          <w:rFonts w:ascii="Narkisim" w:hAnsi="Narkisim"/>
        </w:rPr>
      </w:pPr>
      <w:bookmarkStart w:id="268" w:name="_Ref85554620"/>
      <w:bookmarkStart w:id="269" w:name="_Toc85634570"/>
      <w:bookmarkStart w:id="270" w:name="_Toc85634995"/>
      <w:bookmarkStart w:id="271" w:name="_Toc85713962"/>
      <w:r>
        <w:rPr>
          <w:rFonts w:ascii="Narkisim" w:hAnsi="Narkisim" w:hint="cs"/>
          <w:rtl/>
        </w:rPr>
        <w:t xml:space="preserve">הסכם פרטיות חברת </w:t>
      </w:r>
      <w:r w:rsidR="00C618AF">
        <w:rPr>
          <w:rFonts w:ascii="Narkisim" w:hAnsi="Narkisim"/>
        </w:rPr>
        <w:t>tytocare</w:t>
      </w:r>
      <w:r>
        <w:rPr>
          <w:rFonts w:ascii="Narkisim" w:hAnsi="Narkisim" w:hint="cs"/>
          <w:rtl/>
        </w:rPr>
        <w:t xml:space="preserve"> </w:t>
      </w:r>
      <w:hyperlink r:id="rId60" w:history="1">
        <w:r w:rsidRPr="00725529">
          <w:rPr>
            <w:rStyle w:val="Hyperlink"/>
            <w:rFonts w:ascii="Narkisim" w:hAnsi="Narkisim"/>
          </w:rPr>
          <w:t>https://www.tytocare.com/privacy-policy</w:t>
        </w:r>
        <w:r w:rsidRPr="003C1C8E">
          <w:rPr>
            <w:rStyle w:val="Hyperlink"/>
            <w:rFonts w:ascii="Narkisim" w:hAnsi="Narkisim"/>
            <w:rtl/>
          </w:rPr>
          <w:t>/</w:t>
        </w:r>
        <w:bookmarkEnd w:id="269"/>
        <w:bookmarkEnd w:id="270"/>
        <w:bookmarkEnd w:id="271"/>
      </w:hyperlink>
      <w:bookmarkEnd w:id="268"/>
    </w:p>
    <w:p w14:paraId="1EFBCAB8" w14:textId="741FFB68" w:rsidR="00796454" w:rsidRDefault="00796454" w:rsidP="005212DB">
      <w:pPr>
        <w:rPr>
          <w:rtl/>
        </w:rPr>
      </w:pPr>
    </w:p>
    <w:p w14:paraId="4650D471" w14:textId="77777777" w:rsidR="00CE10D0" w:rsidRDefault="00CE10D0">
      <w:pPr>
        <w:widowControl/>
        <w:bidi w:val="0"/>
        <w:adjustRightInd/>
        <w:spacing w:line="240" w:lineRule="auto"/>
        <w:textAlignment w:val="auto"/>
        <w:rPr>
          <w:rtl/>
        </w:rPr>
      </w:pPr>
      <w:r>
        <w:rPr>
          <w:rtl/>
        </w:rPr>
        <w:br w:type="page"/>
      </w:r>
    </w:p>
    <w:p w14:paraId="79E11F13" w14:textId="7585DFBA" w:rsidR="00F06E07" w:rsidRDefault="00474CAE" w:rsidP="000B58EE">
      <w:pPr>
        <w:pStyle w:val="1"/>
      </w:pPr>
      <w:bookmarkStart w:id="272" w:name="_Toc85634571"/>
      <w:bookmarkStart w:id="273" w:name="_Toc85713963"/>
      <w:r>
        <w:rPr>
          <w:rFonts w:hint="cs"/>
          <w:rtl/>
        </w:rPr>
        <w:t>ממצאי</w:t>
      </w:r>
      <w:r w:rsidR="000B58EE">
        <w:rPr>
          <w:rFonts w:hint="cs"/>
          <w:rtl/>
        </w:rPr>
        <w:t>ם</w:t>
      </w:r>
    </w:p>
    <w:p w14:paraId="152B6841" w14:textId="593C1E28" w:rsidR="000B58EE" w:rsidRDefault="00563BAD" w:rsidP="000B58EE">
      <w:pPr>
        <w:pStyle w:val="2"/>
      </w:pPr>
      <w:r>
        <w:rPr>
          <w:rFonts w:hint="cs"/>
          <w:rtl/>
        </w:rPr>
        <w:t>אפל</w:t>
      </w:r>
      <w:r w:rsidR="009E44AD">
        <w:rPr>
          <w:rFonts w:hint="cs"/>
          <w:rtl/>
        </w:rPr>
        <w:t>יקציית קופת חולים</w:t>
      </w:r>
      <w:r>
        <w:rPr>
          <w:rFonts w:hint="cs"/>
          <w:rtl/>
        </w:rPr>
        <w:t xml:space="preserve"> כללית</w:t>
      </w:r>
    </w:p>
    <w:p w14:paraId="705AFF8D" w14:textId="22D9A1EB" w:rsidR="002B29F1" w:rsidRDefault="002D2AED" w:rsidP="00AE6DB2">
      <w:pPr>
        <w:pStyle w:val="3"/>
      </w:pPr>
      <w:r>
        <w:rPr>
          <w:rFonts w:hint="cs"/>
          <w:rtl/>
        </w:rPr>
        <w:t>ממצאי המודל</w:t>
      </w:r>
      <w:r w:rsidR="002F4DE8">
        <w:rPr>
          <w:rtl/>
        </w:rPr>
        <w:br/>
      </w:r>
      <w:r w:rsidR="00701F13">
        <w:rPr>
          <w:rFonts w:hint="cs"/>
          <w:rtl/>
        </w:rPr>
        <w:t xml:space="preserve">ניתוח סיכוני הסייבר </w:t>
      </w:r>
      <w:r w:rsidR="002F4DE8">
        <w:rPr>
          <w:rFonts w:hint="cs"/>
          <w:rtl/>
        </w:rPr>
        <w:t xml:space="preserve">באמצעות מודל </w:t>
      </w:r>
      <w:r w:rsidR="00701F13">
        <w:rPr>
          <w:rFonts w:hint="cs"/>
          <w:rtl/>
        </w:rPr>
        <w:t>היהלום</w:t>
      </w:r>
      <w:r w:rsidR="006E0427">
        <w:rPr>
          <w:rFonts w:hint="cs"/>
          <w:rtl/>
        </w:rPr>
        <w:t xml:space="preserve">, </w:t>
      </w:r>
      <w:r w:rsidR="002F4DE8">
        <w:rPr>
          <w:rFonts w:hint="cs"/>
          <w:rtl/>
        </w:rPr>
        <w:t>מצא כ</w:t>
      </w:r>
      <w:r w:rsidR="006E0427">
        <w:rPr>
          <w:rFonts w:hint="cs"/>
          <w:rtl/>
        </w:rPr>
        <w:t xml:space="preserve">י </w:t>
      </w:r>
      <w:r w:rsidR="002F4DE8">
        <w:rPr>
          <w:rFonts w:hint="cs"/>
          <w:rtl/>
        </w:rPr>
        <w:t>קיי</w:t>
      </w:r>
      <w:r w:rsidR="004A336F">
        <w:rPr>
          <w:rFonts w:hint="cs"/>
          <w:rtl/>
        </w:rPr>
        <w:t>ם</w:t>
      </w:r>
      <w:r w:rsidR="00701F13">
        <w:rPr>
          <w:rFonts w:hint="cs"/>
          <w:rtl/>
        </w:rPr>
        <w:t xml:space="preserve"> </w:t>
      </w:r>
      <w:r w:rsidR="004A336F">
        <w:rPr>
          <w:rFonts w:hint="cs"/>
          <w:rtl/>
        </w:rPr>
        <w:t>ה</w:t>
      </w:r>
      <w:r w:rsidR="002F4DE8">
        <w:rPr>
          <w:rFonts w:hint="cs"/>
          <w:rtl/>
        </w:rPr>
        <w:t>סיכו</w:t>
      </w:r>
      <w:r w:rsidR="002E70FF">
        <w:rPr>
          <w:rFonts w:hint="cs"/>
          <w:rtl/>
        </w:rPr>
        <w:t>ן</w:t>
      </w:r>
      <w:r w:rsidR="00701F13">
        <w:rPr>
          <w:rFonts w:hint="cs"/>
          <w:rtl/>
        </w:rPr>
        <w:t xml:space="preserve"> </w:t>
      </w:r>
      <w:r w:rsidR="006E0427">
        <w:rPr>
          <w:rFonts w:hint="cs"/>
          <w:rtl/>
        </w:rPr>
        <w:t>הבא:</w:t>
      </w:r>
      <w:r w:rsidR="004A336F">
        <w:rPr>
          <w:rtl/>
        </w:rPr>
        <w:br/>
      </w:r>
      <w:r w:rsidR="006E0427">
        <w:rPr>
          <w:rFonts w:hint="cs"/>
          <w:rtl/>
        </w:rPr>
        <w:t>סיכון לחשיפת מי</w:t>
      </w:r>
      <w:r w:rsidR="00226893">
        <w:rPr>
          <w:rFonts w:hint="cs"/>
          <w:rtl/>
        </w:rPr>
        <w:t>דע רפואי של המטופל במידה שהמכשיר אינו מוגן.</w:t>
      </w:r>
      <w:r w:rsidR="004A336F">
        <w:rPr>
          <w:rFonts w:hint="cs"/>
          <w:rtl/>
        </w:rPr>
        <w:t xml:space="preserve"> </w:t>
      </w:r>
      <w:r w:rsidR="002B6E6D">
        <w:rPr>
          <w:rFonts w:hint="cs"/>
          <w:rtl/>
        </w:rPr>
        <w:t>מכשיר הטלפון החכמים המודרניים הינם בעלי מודעות וכלים רבים לאבטחת המידע הפרטי</w:t>
      </w:r>
      <w:r w:rsidR="000E1225">
        <w:rPr>
          <w:rFonts w:hint="cs"/>
          <w:rtl/>
        </w:rPr>
        <w:t xml:space="preserve"> של המשתמשים, עם זאת המכשירים </w:t>
      </w:r>
      <w:r w:rsidR="0090728A">
        <w:rPr>
          <w:rFonts w:hint="cs"/>
          <w:rtl/>
        </w:rPr>
        <w:t xml:space="preserve">מספקים </w:t>
      </w:r>
      <w:r w:rsidR="000E1225">
        <w:rPr>
          <w:rFonts w:hint="cs"/>
          <w:rtl/>
        </w:rPr>
        <w:t xml:space="preserve">דרגת חופש גדולה לבעלי המכשיר </w:t>
      </w:r>
      <w:r w:rsidR="0090728A">
        <w:rPr>
          <w:rFonts w:hint="cs"/>
          <w:rtl/>
        </w:rPr>
        <w:t>ומאפשרים לוותר על מנגנוני אבטחה רבים הן בתחום הזיהוי של המשתמש והן במניעת גישה חיצונית לקבצים של המשתמש.</w:t>
      </w:r>
      <w:r w:rsidR="00B54EB6">
        <w:rPr>
          <w:rFonts w:hint="cs"/>
          <w:rtl/>
        </w:rPr>
        <w:t xml:space="preserve"> לצערנו לא ניתן לכפות מדיניות אבטחה מחמירה על </w:t>
      </w:r>
      <w:r w:rsidR="00AE6DB2">
        <w:rPr>
          <w:rFonts w:hint="cs"/>
          <w:rtl/>
        </w:rPr>
        <w:t>בעלי המכשיר על מנת להגן על המידע הרפואי הרגיש.</w:t>
      </w:r>
    </w:p>
    <w:p w14:paraId="19BF727F" w14:textId="242BEE30" w:rsidR="002D2AED" w:rsidRDefault="00755BDF" w:rsidP="00033094">
      <w:pPr>
        <w:pStyle w:val="3"/>
      </w:pPr>
      <w:r>
        <w:rPr>
          <w:rFonts w:hint="cs"/>
          <w:rtl/>
        </w:rPr>
        <w:t>התאמת המודל לאפליקציה</w:t>
      </w:r>
      <w:r w:rsidR="0060575F">
        <w:rPr>
          <w:rtl/>
        </w:rPr>
        <w:br/>
      </w:r>
      <w:r w:rsidR="00A97CA8">
        <w:rPr>
          <w:rFonts w:hint="cs"/>
          <w:rtl/>
        </w:rPr>
        <w:t>אומנם המודל איפשר לאתר ס</w:t>
      </w:r>
      <w:r w:rsidR="00440D53">
        <w:rPr>
          <w:rFonts w:hint="cs"/>
          <w:rtl/>
        </w:rPr>
        <w:t>יכון למידע</w:t>
      </w:r>
      <w:r w:rsidR="00A260C3">
        <w:rPr>
          <w:rFonts w:hint="cs"/>
          <w:rtl/>
        </w:rPr>
        <w:t xml:space="preserve"> של המשתמשים, ניכר כי בניתוח האפליקציה ה</w:t>
      </w:r>
      <w:r w:rsidR="000C7C35">
        <w:rPr>
          <w:rFonts w:hint="cs"/>
          <w:rtl/>
        </w:rPr>
        <w:t>חוקרים חשופים רק ל</w:t>
      </w:r>
      <w:r w:rsidR="00DC213D">
        <w:rPr>
          <w:rFonts w:hint="cs"/>
          <w:rtl/>
        </w:rPr>
        <w:t xml:space="preserve">מכשיר קצה (הטלפון) ולא לכלל המערכת הכוללת </w:t>
      </w:r>
      <w:r w:rsidR="004730AB">
        <w:rPr>
          <w:rFonts w:hint="cs"/>
          <w:rtl/>
        </w:rPr>
        <w:t>רשת ארגונית, תוכנות תפעוליות, בסיסי נתונים ונהלי עבודה ארגוניים.</w:t>
      </w:r>
    </w:p>
    <w:p w14:paraId="715D15E4" w14:textId="7F2671B7" w:rsidR="00563BAD" w:rsidRDefault="00F40808" w:rsidP="000B58EE">
      <w:pPr>
        <w:pStyle w:val="2"/>
      </w:pPr>
      <w:r>
        <w:rPr>
          <w:rFonts w:hint="cs"/>
          <w:rtl/>
        </w:rPr>
        <w:t xml:space="preserve">אפליקציית </w:t>
      </w:r>
      <w:r w:rsidR="009028FB">
        <w:rPr>
          <w:rFonts w:hint="cs"/>
          <w:rtl/>
        </w:rPr>
        <w:t>רמזור</w:t>
      </w:r>
    </w:p>
    <w:p w14:paraId="18660F51" w14:textId="5A4E8D9A" w:rsidR="00BD11E4" w:rsidRDefault="008D27DB" w:rsidP="00BD11E4">
      <w:pPr>
        <w:pStyle w:val="3"/>
      </w:pPr>
      <w:r>
        <w:rPr>
          <w:rFonts w:hint="cs"/>
          <w:rtl/>
        </w:rPr>
        <w:t>ממצאי המודל:</w:t>
      </w:r>
      <w:r>
        <w:rPr>
          <w:rtl/>
        </w:rPr>
        <w:br/>
      </w:r>
      <w:r w:rsidR="00346DEA">
        <w:rPr>
          <w:rFonts w:hint="cs"/>
          <w:rtl/>
        </w:rPr>
        <w:t>ניתוח סיכוני הסייבר באמצעות מודל היהלום, מצא כי קיים הסיכו</w:t>
      </w:r>
      <w:r w:rsidR="002E70FF">
        <w:rPr>
          <w:rFonts w:hint="cs"/>
          <w:rtl/>
        </w:rPr>
        <w:t>ן</w:t>
      </w:r>
      <w:r w:rsidR="00346DEA">
        <w:rPr>
          <w:rFonts w:hint="cs"/>
          <w:rtl/>
        </w:rPr>
        <w:t xml:space="preserve"> הבא:</w:t>
      </w:r>
      <w:r w:rsidR="002E70FF">
        <w:rPr>
          <w:rtl/>
        </w:rPr>
        <w:br/>
      </w:r>
      <w:r w:rsidR="002E70FF">
        <w:rPr>
          <w:rFonts w:hint="cs"/>
          <w:rtl/>
        </w:rPr>
        <w:t>יכולת זיוף ש</w:t>
      </w:r>
      <w:r w:rsidR="00A23510">
        <w:rPr>
          <w:rFonts w:hint="cs"/>
          <w:rtl/>
        </w:rPr>
        <w:t xml:space="preserve">ל </w:t>
      </w:r>
      <w:r w:rsidR="007234CC">
        <w:rPr>
          <w:rFonts w:hint="cs"/>
          <w:rtl/>
        </w:rPr>
        <w:t xml:space="preserve">אנימציית </w:t>
      </w:r>
      <w:r w:rsidR="00A23510">
        <w:rPr>
          <w:rFonts w:hint="cs"/>
          <w:rtl/>
        </w:rPr>
        <w:t>ה</w:t>
      </w:r>
      <w:r w:rsidR="007234CC">
        <w:rPr>
          <w:rFonts w:hint="cs"/>
          <w:rtl/>
        </w:rPr>
        <w:t>תו וקבלת הרשאת תו ירוק שלא כדין.</w:t>
      </w:r>
      <w:r w:rsidR="00232473">
        <w:rPr>
          <w:rFonts w:hint="cs"/>
          <w:rtl/>
        </w:rPr>
        <w:t xml:space="preserve"> במקרים בהם בודקים רק את אנימציית התו ולא עושים וידוא לחתימה הקריפטוגרפית של הנתונים.</w:t>
      </w:r>
    </w:p>
    <w:p w14:paraId="559848F3" w14:textId="55DCF2BA" w:rsidR="00346DEA" w:rsidRDefault="00346DEA" w:rsidP="00BD11E4">
      <w:pPr>
        <w:pStyle w:val="3"/>
      </w:pPr>
      <w:r>
        <w:rPr>
          <w:rFonts w:hint="cs"/>
          <w:rtl/>
        </w:rPr>
        <w:t>התאמת המודל לאפליקציה</w:t>
      </w:r>
      <w:r w:rsidR="00EB11B9">
        <w:rPr>
          <w:rtl/>
        </w:rPr>
        <w:br/>
      </w:r>
      <w:r w:rsidR="00EB11B9" w:rsidRPr="00A91DB3">
        <w:rPr>
          <w:rFonts w:hint="cs"/>
          <w:highlight w:val="yellow"/>
          <w:rtl/>
        </w:rPr>
        <w:t>האפליקציה אינה אפליקציית טל</w:t>
      </w:r>
      <w:r w:rsidR="005E4A45" w:rsidRPr="00A91DB3">
        <w:rPr>
          <w:rFonts w:hint="cs"/>
          <w:highlight w:val="yellow"/>
          <w:rtl/>
        </w:rPr>
        <w:t>ה-</w:t>
      </w:r>
      <w:r w:rsidR="00EB11B9" w:rsidRPr="00A91DB3">
        <w:rPr>
          <w:rFonts w:hint="cs"/>
          <w:highlight w:val="yellow"/>
          <w:rtl/>
        </w:rPr>
        <w:t>רפואה קלאסית, עם זאת האפליקצייה מערבת גישה לבסיסי נתונים רפואיים והפקת תובנה (קיום תו ירוק) רפואית, מעבר לזה בעלת רלבנטיות ממדרגה ראשונה לתקופה הנוכחית</w:t>
      </w:r>
      <w:r w:rsidR="005E4A45" w:rsidRPr="00A91DB3">
        <w:rPr>
          <w:rFonts w:hint="cs"/>
          <w:highlight w:val="yellow"/>
          <w:rtl/>
        </w:rPr>
        <w:t>. בעזרת המודל הצלחנו לאתר חולשה ב</w:t>
      </w:r>
      <w:r w:rsidR="00A91DB3" w:rsidRPr="00A91DB3">
        <w:rPr>
          <w:rFonts w:hint="cs"/>
          <w:highlight w:val="yellow"/>
          <w:rtl/>
        </w:rPr>
        <w:t>תפקוד האפליקציה אך נראה שבניתוח קלאסי בו בוחנים כל רכיב תוכנה/קריפטוגרפיה בנפרד היה ניתן למצוא עוד חולשות (כפי שאכן מצאו חוקרי אבטחה אחרים)</w:t>
      </w:r>
      <w:r w:rsidR="00232473">
        <w:rPr>
          <w:rtl/>
        </w:rPr>
        <w:br/>
      </w:r>
    </w:p>
    <w:p w14:paraId="06A14DF5" w14:textId="77777777" w:rsidR="00D955F7" w:rsidRDefault="00C439B7" w:rsidP="003A74F3">
      <w:pPr>
        <w:pStyle w:val="2"/>
      </w:pPr>
      <w:r>
        <w:rPr>
          <w:rFonts w:hint="cs"/>
          <w:rtl/>
        </w:rPr>
        <w:t xml:space="preserve">אפליקציית </w:t>
      </w:r>
      <w:r w:rsidR="00F40808">
        <w:rPr>
          <w:rFonts w:hint="cs"/>
          <w:rtl/>
        </w:rPr>
        <w:t>ומכשיר טייטו</w:t>
      </w:r>
    </w:p>
    <w:p w14:paraId="496A698C" w14:textId="11550B44" w:rsidR="00DF7823" w:rsidRDefault="00DF7823" w:rsidP="00236A4B">
      <w:pPr>
        <w:pStyle w:val="3"/>
      </w:pPr>
      <w:r>
        <w:rPr>
          <w:rFonts w:hint="cs"/>
          <w:rtl/>
        </w:rPr>
        <w:t>ממצאי המודל:</w:t>
      </w:r>
      <w:r w:rsidR="00541E52">
        <w:rPr>
          <w:rtl/>
        </w:rPr>
        <w:br/>
      </w:r>
      <w:r w:rsidR="00541E52">
        <w:rPr>
          <w:rFonts w:hint="cs"/>
          <w:rtl/>
        </w:rPr>
        <w:t>ניתוח סיכוני הסייבר באמצעות מודל היהלום, מצא כי קיי</w:t>
      </w:r>
      <w:r w:rsidR="00541E52">
        <w:rPr>
          <w:rFonts w:hint="cs"/>
          <w:rtl/>
        </w:rPr>
        <w:t>מים</w:t>
      </w:r>
      <w:r w:rsidR="00541E52">
        <w:rPr>
          <w:rFonts w:hint="cs"/>
          <w:rtl/>
        </w:rPr>
        <w:t xml:space="preserve"> </w:t>
      </w:r>
      <w:r w:rsidR="00541E52">
        <w:rPr>
          <w:rFonts w:hint="cs"/>
          <w:rtl/>
        </w:rPr>
        <w:t xml:space="preserve">מספר </w:t>
      </w:r>
      <w:r w:rsidR="00541E52">
        <w:rPr>
          <w:rFonts w:hint="cs"/>
          <w:rtl/>
        </w:rPr>
        <w:t>סיכו</w:t>
      </w:r>
      <w:r w:rsidR="00541E52">
        <w:rPr>
          <w:rFonts w:hint="cs"/>
          <w:rtl/>
        </w:rPr>
        <w:t>נים</w:t>
      </w:r>
      <w:r w:rsidR="00541E52">
        <w:rPr>
          <w:rFonts w:hint="cs"/>
          <w:rtl/>
        </w:rPr>
        <w:t xml:space="preserve"> הבא</w:t>
      </w:r>
      <w:r w:rsidR="00541E52">
        <w:rPr>
          <w:rFonts w:hint="cs"/>
          <w:rtl/>
        </w:rPr>
        <w:t>ים</w:t>
      </w:r>
      <w:r w:rsidR="00541E52">
        <w:rPr>
          <w:rFonts w:hint="cs"/>
          <w:rtl/>
        </w:rPr>
        <w:t>:</w:t>
      </w:r>
      <w:r w:rsidR="00541E52">
        <w:rPr>
          <w:rtl/>
        </w:rPr>
        <w:br/>
      </w:r>
      <w:r w:rsidR="00346E33">
        <w:rPr>
          <w:rFonts w:hint="cs"/>
          <w:rtl/>
        </w:rPr>
        <w:t>- סיכון לדליפת נתוני משתמשים מ</w:t>
      </w:r>
      <w:r w:rsidR="00572822">
        <w:rPr>
          <w:rFonts w:hint="cs"/>
          <w:rtl/>
        </w:rPr>
        <w:t>שרתי</w:t>
      </w:r>
      <w:r w:rsidR="00346E33">
        <w:rPr>
          <w:rFonts w:hint="cs"/>
          <w:rtl/>
        </w:rPr>
        <w:t xml:space="preserve"> </w:t>
      </w:r>
      <w:r w:rsidR="00572822">
        <w:rPr>
          <w:rFonts w:hint="cs"/>
          <w:rtl/>
        </w:rPr>
        <w:t xml:space="preserve">אחסון שמארחים את חברת </w:t>
      </w:r>
      <w:r w:rsidR="00572822">
        <w:t>tytocare</w:t>
      </w:r>
      <w:r w:rsidR="00236A4B">
        <w:rPr>
          <w:rFonts w:hint="cs"/>
          <w:rtl/>
        </w:rPr>
        <w:t>:</w:t>
      </w:r>
      <w:r w:rsidR="00236A4B">
        <w:rPr>
          <w:rtl/>
        </w:rPr>
        <w:br/>
      </w:r>
      <w:r w:rsidR="003266CA">
        <w:rPr>
          <w:rFonts w:hint="cs"/>
          <w:rtl/>
        </w:rPr>
        <w:t xml:space="preserve">כפי שהסתבר במהלך בחינת המכשיר/אפליקצייה המידע הרפואי אינו עובר ישירות לשרתי </w:t>
      </w:r>
      <w:r w:rsidR="00B2426F">
        <w:rPr>
          <w:rFonts w:hint="cs"/>
          <w:rtl/>
        </w:rPr>
        <w:t xml:space="preserve">קופת החולים שמחזיקה בתיק הרפואי האישי של במטופל, אלא לפני כן, </w:t>
      </w:r>
      <w:r w:rsidR="00A71172">
        <w:rPr>
          <w:rFonts w:hint="cs"/>
          <w:rtl/>
        </w:rPr>
        <w:t xml:space="preserve">עוברים בשרתי יצרן המכשיר </w:t>
      </w:r>
      <w:r w:rsidR="00F7099A">
        <w:rPr>
          <w:rFonts w:hint="cs"/>
          <w:rtl/>
        </w:rPr>
        <w:t xml:space="preserve">והוא בתורו מאחסן את הנתונים בחברת </w:t>
      </w:r>
      <w:r w:rsidR="00F7099A">
        <w:t>Incapsula</w:t>
      </w:r>
      <w:r w:rsidR="00F7099A">
        <w:rPr>
          <w:rFonts w:hint="cs"/>
          <w:rtl/>
        </w:rPr>
        <w:t xml:space="preserve"> שמספקת שרותי אחסון אתרים</w:t>
      </w:r>
      <w:r w:rsidR="00D61C20">
        <w:rPr>
          <w:rFonts w:hint="cs"/>
          <w:rtl/>
        </w:rPr>
        <w:t xml:space="preserve">. </w:t>
      </w:r>
      <w:r w:rsidR="00471124">
        <w:rPr>
          <w:rFonts w:hint="cs"/>
          <w:rtl/>
        </w:rPr>
        <w:t xml:space="preserve">החברה יכולה להפגע ע"י נוזקה </w:t>
      </w:r>
      <w:r w:rsidR="004A4BDD">
        <w:rPr>
          <w:rFonts w:hint="cs"/>
          <w:rtl/>
        </w:rPr>
        <w:t xml:space="preserve">ולאפשר ל </w:t>
      </w:r>
      <w:r w:rsidR="004A4BDD">
        <w:t>Threat Actor</w:t>
      </w:r>
      <w:r w:rsidR="004A4BDD">
        <w:rPr>
          <w:rFonts w:hint="cs"/>
          <w:rtl/>
        </w:rPr>
        <w:t xml:space="preserve"> לקבל את הנתונים</w:t>
      </w:r>
      <w:r w:rsidR="00D61C20">
        <w:rPr>
          <w:rFonts w:hint="cs"/>
          <w:rtl/>
        </w:rPr>
        <w:t xml:space="preserve"> ללא רשות או הסכמה של אף גורם</w:t>
      </w:r>
      <w:r w:rsidR="00236A4B">
        <w:rPr>
          <w:rFonts w:hint="cs"/>
          <w:rtl/>
        </w:rPr>
        <w:t xml:space="preserve">. </w:t>
      </w:r>
      <w:r w:rsidR="00236A4B">
        <w:rPr>
          <w:rtl/>
        </w:rPr>
        <w:br/>
      </w:r>
      <w:r w:rsidR="00236A4B">
        <w:rPr>
          <w:rFonts w:hint="cs"/>
          <w:rtl/>
        </w:rPr>
        <w:t xml:space="preserve">- </w:t>
      </w:r>
      <w:r w:rsidR="00F1139D">
        <w:rPr>
          <w:rFonts w:hint="cs"/>
          <w:rtl/>
        </w:rPr>
        <w:t>סיכון של השפעה על כיול המכשיר וע"י כך גם על התוצאות</w:t>
      </w:r>
      <w:r w:rsidR="00D60A5E">
        <w:rPr>
          <w:rFonts w:hint="cs"/>
          <w:rtl/>
        </w:rPr>
        <w:t>:</w:t>
      </w:r>
      <w:r w:rsidR="00D60A5E">
        <w:rPr>
          <w:rtl/>
        </w:rPr>
        <w:br/>
      </w:r>
      <w:r w:rsidR="00C40FB5">
        <w:rPr>
          <w:rFonts w:hint="cs"/>
          <w:rtl/>
        </w:rPr>
        <w:t xml:space="preserve">היות ותהליך עדכון התוכנה של המכשיר אינו חשוף ולא ניתן לדעת כי הנו מאובטח (או להמנע מ </w:t>
      </w:r>
      <w:r w:rsidR="00C40FB5">
        <w:t>Supply Chain Attack</w:t>
      </w:r>
      <w:r w:rsidR="00C40FB5">
        <w:rPr>
          <w:rFonts w:hint="cs"/>
          <w:rtl/>
        </w:rPr>
        <w:t xml:space="preserve">) </w:t>
      </w:r>
      <w:r w:rsidR="00955DA4">
        <w:rPr>
          <w:rFonts w:hint="cs"/>
          <w:rtl/>
        </w:rPr>
        <w:t xml:space="preserve">ייתכן מצב שהמכשיר יכיל קוד זדוני, אומנם אין במכשיר </w:t>
      </w:r>
      <w:r w:rsidR="00CF5900">
        <w:rPr>
          <w:rFonts w:hint="cs"/>
          <w:rtl/>
        </w:rPr>
        <w:t>הפקת תובנות רפואיות אך קוד זדוני יכול לשנות כיולים או להתערב בערך המידע הנשלח החוצה וע"י כך לגרום לאבחנה שגויה ו/או מניעת טיפול.</w:t>
      </w:r>
      <w:r w:rsidR="00CF5900">
        <w:rPr>
          <w:rtl/>
        </w:rPr>
        <w:br/>
      </w:r>
      <w:r w:rsidR="00A21A57">
        <w:rPr>
          <w:rFonts w:hint="cs"/>
          <w:rtl/>
        </w:rPr>
        <w:t>- סיכון לאיבוד מידע פרטי כתוצאה מהעברה מרצון לצד שלישי:</w:t>
      </w:r>
      <w:r w:rsidR="00A21A57">
        <w:rPr>
          <w:rtl/>
        </w:rPr>
        <w:br/>
      </w:r>
      <w:r w:rsidR="00A21A57">
        <w:rPr>
          <w:rFonts w:hint="cs"/>
          <w:rtl/>
        </w:rPr>
        <w:t xml:space="preserve">לפי הצהרת פרטיות </w:t>
      </w:r>
      <w:r w:rsidR="00262721">
        <w:rPr>
          <w:rFonts w:hint="cs"/>
          <w:rtl/>
        </w:rPr>
        <w:t>ה</w:t>
      </w:r>
      <w:r w:rsidR="00487F0B">
        <w:rPr>
          <w:rFonts w:hint="cs"/>
          <w:rtl/>
        </w:rPr>
        <w:t xml:space="preserve">נתונים </w:t>
      </w:r>
      <w:r w:rsidR="00415AFE">
        <w:rPr>
          <w:rFonts w:hint="cs"/>
          <w:rtl/>
        </w:rPr>
        <w:t>הרפואיי</w:t>
      </w:r>
      <w:r w:rsidR="00415AFE">
        <w:rPr>
          <w:rFonts w:hint="eastAsia"/>
          <w:rtl/>
        </w:rPr>
        <w:t>ם</w:t>
      </w:r>
      <w:r w:rsidR="00487F0B">
        <w:rPr>
          <w:rFonts w:hint="cs"/>
          <w:rtl/>
        </w:rPr>
        <w:t xml:space="preserve"> של המטופלים</w:t>
      </w:r>
      <w:r w:rsidR="00B85F3E">
        <w:rPr>
          <w:rFonts w:hint="cs"/>
          <w:rtl/>
        </w:rPr>
        <w:t>,</w:t>
      </w:r>
      <w:r w:rsidR="00487F0B">
        <w:rPr>
          <w:rFonts w:hint="cs"/>
          <w:rtl/>
        </w:rPr>
        <w:t xml:space="preserve"> הנאספים ע"י מכשיר הטייטו</w:t>
      </w:r>
      <w:r w:rsidR="00B85F3E">
        <w:rPr>
          <w:rFonts w:hint="cs"/>
          <w:rtl/>
        </w:rPr>
        <w:t>,</w:t>
      </w:r>
      <w:r w:rsidR="00A21A57">
        <w:rPr>
          <w:rFonts w:hint="cs"/>
          <w:rtl/>
        </w:rPr>
        <w:t xml:space="preserve"> </w:t>
      </w:r>
      <w:r w:rsidR="00B85F3E" w:rsidRPr="00415AFE">
        <w:rPr>
          <w:rFonts w:hint="cs"/>
          <w:rtl/>
        </w:rPr>
        <w:t>ייתכן ו</w:t>
      </w:r>
      <w:r w:rsidR="00A21A57" w:rsidRPr="00415AFE">
        <w:rPr>
          <w:rFonts w:hint="cs"/>
          <w:rtl/>
        </w:rPr>
        <w:t xml:space="preserve">יסופקו לגורמי </w:t>
      </w:r>
      <w:r w:rsidR="00415AFE">
        <w:rPr>
          <w:rFonts w:hint="cs"/>
          <w:rtl/>
        </w:rPr>
        <w:t xml:space="preserve">צד שלישי </w:t>
      </w:r>
      <w:r w:rsidR="00FB04DC">
        <w:rPr>
          <w:rFonts w:hint="cs"/>
          <w:rtl/>
        </w:rPr>
        <w:t xml:space="preserve">שאינם </w:t>
      </w:r>
      <w:r w:rsidR="00A21A57" w:rsidRPr="00415AFE">
        <w:rPr>
          <w:rFonts w:hint="cs"/>
          <w:rtl/>
        </w:rPr>
        <w:t xml:space="preserve">הקופה. </w:t>
      </w:r>
      <w:r w:rsidR="00FB04DC">
        <w:rPr>
          <w:rFonts w:hint="cs"/>
          <w:rtl/>
        </w:rPr>
        <w:t xml:space="preserve">סיכון זה אינו ברור מעליו </w:t>
      </w:r>
      <w:r w:rsidR="00C35FDA">
        <w:rPr>
          <w:rFonts w:hint="cs"/>
          <w:rtl/>
        </w:rPr>
        <w:t xml:space="preserve">למטופל שכן בתודעתו </w:t>
      </w:r>
      <w:r w:rsidR="006C43D0">
        <w:rPr>
          <w:rFonts w:hint="cs"/>
          <w:rtl/>
        </w:rPr>
        <w:t>המכשיר</w:t>
      </w:r>
      <w:r w:rsidR="00C35FDA">
        <w:rPr>
          <w:rFonts w:hint="cs"/>
          <w:rtl/>
        </w:rPr>
        <w:t xml:space="preserve"> הנו של הקופה שלו, שהינה אמונה גם כך על התיק הרפואי הפרטי שלו. </w:t>
      </w:r>
      <w:r w:rsidR="00FB04DC">
        <w:rPr>
          <w:rFonts w:hint="cs"/>
          <w:rtl/>
        </w:rPr>
        <w:t xml:space="preserve">הסכם הפרטיות </w:t>
      </w:r>
      <w:r w:rsidR="00C35FDA">
        <w:rPr>
          <w:rFonts w:hint="cs"/>
          <w:rtl/>
        </w:rPr>
        <w:t>ש</w:t>
      </w:r>
      <w:r w:rsidR="006C43D0">
        <w:rPr>
          <w:rFonts w:hint="cs"/>
          <w:rtl/>
        </w:rPr>
        <w:t xml:space="preserve">המטופל מאשר בתהליך ההתקנה של המכשיר </w:t>
      </w:r>
      <w:r w:rsidR="00FB04DC">
        <w:rPr>
          <w:rFonts w:hint="cs"/>
          <w:rtl/>
        </w:rPr>
        <w:t xml:space="preserve">אינו מדגיש </w:t>
      </w:r>
      <w:r w:rsidR="006C43D0">
        <w:rPr>
          <w:rFonts w:hint="cs"/>
          <w:rtl/>
        </w:rPr>
        <w:t xml:space="preserve">את הסוגייה </w:t>
      </w:r>
      <w:r w:rsidR="00FB04DC">
        <w:rPr>
          <w:rFonts w:hint="cs"/>
          <w:rtl/>
        </w:rPr>
        <w:t xml:space="preserve">או מפנה את המטופלים </w:t>
      </w:r>
      <w:r w:rsidR="00FB26D5">
        <w:rPr>
          <w:rFonts w:hint="cs"/>
          <w:rtl/>
        </w:rPr>
        <w:t>אל ה</w:t>
      </w:r>
      <w:r w:rsidR="00FB04DC">
        <w:rPr>
          <w:rFonts w:hint="cs"/>
          <w:rtl/>
        </w:rPr>
        <w:t xml:space="preserve">סעיפים </w:t>
      </w:r>
      <w:r w:rsidR="00FB26D5">
        <w:rPr>
          <w:rFonts w:hint="cs"/>
          <w:rtl/>
        </w:rPr>
        <w:t>הספציפיים ה</w:t>
      </w:r>
      <w:r w:rsidR="00FB04DC">
        <w:rPr>
          <w:rFonts w:hint="cs"/>
          <w:rtl/>
        </w:rPr>
        <w:t>אל</w:t>
      </w:r>
      <w:r w:rsidR="00FB26D5">
        <w:rPr>
          <w:rFonts w:hint="cs"/>
          <w:rtl/>
        </w:rPr>
        <w:t>ו</w:t>
      </w:r>
      <w:r w:rsidR="00FB04DC">
        <w:rPr>
          <w:rFonts w:hint="cs"/>
          <w:rtl/>
        </w:rPr>
        <w:t>.</w:t>
      </w:r>
      <w:r w:rsidR="00A21A57">
        <w:rPr>
          <w:rtl/>
        </w:rPr>
        <w:br/>
      </w:r>
      <w:r w:rsidR="00CF5900">
        <w:rPr>
          <w:rFonts w:hint="cs"/>
          <w:rtl/>
        </w:rPr>
        <w:t xml:space="preserve">- </w:t>
      </w:r>
      <w:r w:rsidR="00F66192">
        <w:rPr>
          <w:rFonts w:hint="cs"/>
          <w:rtl/>
        </w:rPr>
        <w:t xml:space="preserve">סיכון לגורם הרפואי </w:t>
      </w:r>
      <w:r w:rsidR="00E14A37">
        <w:rPr>
          <w:rFonts w:hint="cs"/>
          <w:rtl/>
        </w:rPr>
        <w:t>של העברת אבחנות וטיפולים לגורמי צד שלישי:</w:t>
      </w:r>
      <w:r w:rsidR="00E14A37">
        <w:rPr>
          <w:rtl/>
        </w:rPr>
        <w:br/>
      </w:r>
      <w:r w:rsidR="00E14A37">
        <w:rPr>
          <w:rFonts w:hint="cs"/>
          <w:rtl/>
        </w:rPr>
        <w:t xml:space="preserve">כפי שנאמר בעבר כלל המידע, הן מצד הלקוח והן מצד הרופא עובר דרך שרתי חברה המייצרת </w:t>
      </w:r>
      <w:r w:rsidR="00B36C73">
        <w:rPr>
          <w:rFonts w:hint="cs"/>
          <w:rtl/>
        </w:rPr>
        <w:t>את מכשיר ה</w:t>
      </w:r>
      <w:r w:rsidR="00924F47">
        <w:rPr>
          <w:rFonts w:hint="cs"/>
          <w:rtl/>
        </w:rPr>
        <w:t>-</w:t>
      </w:r>
      <w:r w:rsidR="00B36C73">
        <w:rPr>
          <w:rFonts w:hint="cs"/>
          <w:rtl/>
        </w:rPr>
        <w:t xml:space="preserve"> </w:t>
      </w:r>
      <w:r w:rsidR="00B36C73">
        <w:t>tyto</w:t>
      </w:r>
      <w:r w:rsidR="00B36C73">
        <w:rPr>
          <w:rFonts w:hint="cs"/>
          <w:rtl/>
        </w:rPr>
        <w:t xml:space="preserve">. </w:t>
      </w:r>
      <w:r w:rsidR="00C26453">
        <w:rPr>
          <w:rFonts w:hint="cs"/>
          <w:rtl/>
        </w:rPr>
        <w:t xml:space="preserve">בשיחות וידאו של הטיפול </w:t>
      </w:r>
      <w:r w:rsidR="00A03538">
        <w:rPr>
          <w:rFonts w:hint="cs"/>
          <w:rtl/>
        </w:rPr>
        <w:t xml:space="preserve">קיים גם הצד של הרופא שיכול לקבוע אבחנות על סמך המידע שהתקבל מהמכשיר. </w:t>
      </w:r>
      <w:r w:rsidR="001A0E58">
        <w:rPr>
          <w:rFonts w:hint="cs"/>
          <w:rtl/>
        </w:rPr>
        <w:t>מידע זה של הרופא עלול לדלוף לגורמים לא מורשים.</w:t>
      </w:r>
    </w:p>
    <w:p w14:paraId="125FF030" w14:textId="5D25C3D2" w:rsidR="00DF7823" w:rsidRDefault="00DF7823" w:rsidP="005473F6">
      <w:pPr>
        <w:pStyle w:val="3"/>
      </w:pPr>
      <w:r>
        <w:rPr>
          <w:rFonts w:hint="cs"/>
          <w:rtl/>
        </w:rPr>
        <w:t>התאמת המודל ל</w:t>
      </w:r>
      <w:r w:rsidR="006F6A70">
        <w:rPr>
          <w:rFonts w:hint="cs"/>
          <w:rtl/>
        </w:rPr>
        <w:t xml:space="preserve">מכשיר </w:t>
      </w:r>
      <w:r w:rsidR="00DF75EF">
        <w:rPr>
          <w:rFonts w:hint="cs"/>
          <w:rtl/>
        </w:rPr>
        <w:t xml:space="preserve">ואפליקציית </w:t>
      </w:r>
      <w:r w:rsidR="00DF75EF">
        <w:t>tyto</w:t>
      </w:r>
      <w:r w:rsidR="00DF75EF">
        <w:rPr>
          <w:rtl/>
        </w:rPr>
        <w:br/>
      </w:r>
      <w:r w:rsidR="00DF75EF">
        <w:rPr>
          <w:rFonts w:hint="cs"/>
          <w:rtl/>
        </w:rPr>
        <w:t xml:space="preserve">ניתן לראות בפרוש שמודל היהלום מתאים יותר </w:t>
      </w:r>
      <w:r w:rsidR="00433542">
        <w:rPr>
          <w:rFonts w:hint="cs"/>
          <w:rtl/>
        </w:rPr>
        <w:t xml:space="preserve">למכשור פיזי בצירוף עם אפליקציה מאשר במוצרי תוכנה בלבד כגון אפליקציות. </w:t>
      </w:r>
      <w:r w:rsidR="004432FB">
        <w:rPr>
          <w:rFonts w:hint="cs"/>
          <w:rtl/>
        </w:rPr>
        <w:t xml:space="preserve">במכשור פיסי ישנם הרבה ממשקים שמאפשרים משטח תקיפה גדול יותר עבור </w:t>
      </w:r>
      <w:r w:rsidR="004432FB">
        <w:t>Threat actors</w:t>
      </w:r>
      <w:r w:rsidR="000E548E">
        <w:rPr>
          <w:rFonts w:hint="cs"/>
          <w:rtl/>
        </w:rPr>
        <w:t xml:space="preserve">. </w:t>
      </w:r>
      <w:r w:rsidR="008A7811">
        <w:rPr>
          <w:rFonts w:hint="cs"/>
          <w:rtl/>
        </w:rPr>
        <w:t xml:space="preserve">המודל אפשר </w:t>
      </w:r>
      <w:r w:rsidR="00AD4BA6">
        <w:rPr>
          <w:rFonts w:hint="cs"/>
          <w:rtl/>
        </w:rPr>
        <w:t xml:space="preserve">למצוא מספר גדול יותר של חולשות/סיכונים ביחס למוצרי תוכנה בלבד. </w:t>
      </w:r>
      <w:r w:rsidR="0074696B">
        <w:rPr>
          <w:rFonts w:hint="cs"/>
          <w:rtl/>
        </w:rPr>
        <w:t>לשם השווא בוצע גם ניתוח קלאסי לפי שיטה המוצעת ב</w:t>
      </w:r>
      <w:r w:rsidR="0021323B">
        <w:rPr>
          <w:rFonts w:hint="cs"/>
          <w:rtl/>
        </w:rPr>
        <w:t>"</w:t>
      </w:r>
      <w:r w:rsidR="000652EA" w:rsidRPr="000652EA">
        <w:rPr>
          <w:rtl/>
        </w:rPr>
        <w:t>מדריך תורת הגנה ארגונית</w:t>
      </w:r>
      <w:r w:rsidR="000652EA">
        <w:rPr>
          <w:rFonts w:hint="cs"/>
          <w:rtl/>
        </w:rPr>
        <w:t xml:space="preserve">" של ה </w:t>
      </w:r>
      <w:r w:rsidR="000652EA">
        <w:t>CERT</w:t>
      </w:r>
      <w:r w:rsidR="000652EA">
        <w:rPr>
          <w:rFonts w:hint="cs"/>
          <w:rtl/>
        </w:rPr>
        <w:t xml:space="preserve"> הלאומי [</w:t>
      </w:r>
      <w:r w:rsidR="000652EA">
        <w:rPr>
          <w:rtl/>
        </w:rPr>
        <w:fldChar w:fldCharType="begin"/>
      </w:r>
      <w:r w:rsidR="000652EA">
        <w:rPr>
          <w:rtl/>
        </w:rPr>
        <w:instrText xml:space="preserve"> </w:instrText>
      </w:r>
      <w:r w:rsidR="000652EA">
        <w:rPr>
          <w:rFonts w:hint="cs"/>
        </w:rPr>
        <w:instrText>REF</w:instrText>
      </w:r>
      <w:r w:rsidR="000652EA">
        <w:rPr>
          <w:rFonts w:hint="cs"/>
          <w:rtl/>
        </w:rPr>
        <w:instrText xml:space="preserve"> _</w:instrText>
      </w:r>
      <w:r w:rsidR="000652EA">
        <w:rPr>
          <w:rFonts w:hint="cs"/>
        </w:rPr>
        <w:instrText>Ref85721427 \n \h</w:instrText>
      </w:r>
      <w:r w:rsidR="000652EA">
        <w:rPr>
          <w:rtl/>
        </w:rPr>
        <w:instrText xml:space="preserve"> </w:instrText>
      </w:r>
      <w:r w:rsidR="000652EA">
        <w:rPr>
          <w:rtl/>
        </w:rPr>
      </w:r>
      <w:r w:rsidR="000652EA">
        <w:rPr>
          <w:rtl/>
        </w:rPr>
        <w:fldChar w:fldCharType="separate"/>
      </w:r>
      <w:r w:rsidR="000652EA">
        <w:rPr>
          <w:rtl/>
        </w:rPr>
        <w:t>‏5.3</w:t>
      </w:r>
      <w:r w:rsidR="000652EA">
        <w:rPr>
          <w:rtl/>
        </w:rPr>
        <w:fldChar w:fldCharType="end"/>
      </w:r>
      <w:r w:rsidR="000652EA">
        <w:rPr>
          <w:rFonts w:hint="cs"/>
          <w:rtl/>
        </w:rPr>
        <w:t>]</w:t>
      </w:r>
    </w:p>
    <w:p w14:paraId="28BBD86C" w14:textId="77777777" w:rsidR="00DF7823" w:rsidRDefault="00DF7823" w:rsidP="00DF7823">
      <w:pPr>
        <w:pStyle w:val="2"/>
        <w:numPr>
          <w:ilvl w:val="0"/>
          <w:numId w:val="0"/>
        </w:numPr>
        <w:ind w:left="792"/>
      </w:pPr>
    </w:p>
    <w:p w14:paraId="6B059E67" w14:textId="77777777" w:rsidR="00960D0E" w:rsidRDefault="00960D0E">
      <w:pPr>
        <w:widowControl/>
        <w:bidi w:val="0"/>
        <w:adjustRightInd/>
        <w:spacing w:line="240" w:lineRule="auto"/>
        <w:textAlignment w:val="auto"/>
        <w:rPr>
          <w:rtl/>
        </w:rPr>
      </w:pPr>
      <w:r>
        <w:rPr>
          <w:rtl/>
        </w:rPr>
        <w:br w:type="page"/>
      </w:r>
    </w:p>
    <w:p w14:paraId="58C52E96" w14:textId="172E6C83" w:rsidR="00474CAE" w:rsidRDefault="003A74F3" w:rsidP="00D955F7">
      <w:pPr>
        <w:pStyle w:val="1"/>
        <w:rPr>
          <w:rtl/>
        </w:rPr>
      </w:pPr>
      <w:r>
        <w:rPr>
          <w:rFonts w:hint="cs"/>
          <w:rtl/>
        </w:rPr>
        <w:t>מסקנות</w:t>
      </w:r>
    </w:p>
    <w:p w14:paraId="70DE75C0" w14:textId="77777777" w:rsidR="003A74F3" w:rsidRDefault="003A74F3">
      <w:pPr>
        <w:widowControl/>
        <w:bidi w:val="0"/>
        <w:adjustRightInd/>
        <w:spacing w:line="240" w:lineRule="auto"/>
        <w:textAlignment w:val="auto"/>
        <w:rPr>
          <w:rtl/>
        </w:rPr>
      </w:pPr>
      <w:r>
        <w:rPr>
          <w:rtl/>
        </w:rPr>
        <w:br w:type="page"/>
      </w:r>
    </w:p>
    <w:p w14:paraId="116C0F52" w14:textId="16B67620" w:rsidR="00AF6A97" w:rsidRDefault="00CE10D0" w:rsidP="008C36E3">
      <w:pPr>
        <w:pStyle w:val="1"/>
        <w:numPr>
          <w:ilvl w:val="0"/>
          <w:numId w:val="74"/>
        </w:numPr>
      </w:pPr>
      <w:r w:rsidRPr="00486375">
        <w:rPr>
          <w:rFonts w:hint="cs"/>
          <w:rtl/>
        </w:rPr>
        <w:t>נספ</w:t>
      </w:r>
      <w:r w:rsidR="00EF1E65" w:rsidRPr="00486375">
        <w:rPr>
          <w:rFonts w:hint="cs"/>
          <w:rtl/>
        </w:rPr>
        <w:t>ח</w:t>
      </w:r>
      <w:r w:rsidR="00D74E89">
        <w:rPr>
          <w:rFonts w:hint="cs"/>
          <w:rtl/>
        </w:rPr>
        <w:t>ים</w:t>
      </w:r>
      <w:bookmarkStart w:id="274" w:name="_Toc85634572"/>
      <w:bookmarkStart w:id="275" w:name="_Toc85634731"/>
      <w:bookmarkStart w:id="276" w:name="_Toc85634997"/>
      <w:bookmarkStart w:id="277" w:name="_Toc85634573"/>
      <w:bookmarkStart w:id="278" w:name="_Toc85634732"/>
      <w:bookmarkStart w:id="279" w:name="_Toc85634998"/>
      <w:bookmarkStart w:id="280" w:name="_Toc85634574"/>
      <w:bookmarkStart w:id="281" w:name="_Toc85634733"/>
      <w:bookmarkStart w:id="282" w:name="_Toc85634999"/>
      <w:bookmarkStart w:id="283" w:name="_Toc85634575"/>
      <w:bookmarkStart w:id="284" w:name="_Toc85635000"/>
      <w:bookmarkEnd w:id="272"/>
      <w:bookmarkEnd w:id="274"/>
      <w:bookmarkEnd w:id="275"/>
      <w:bookmarkEnd w:id="276"/>
      <w:bookmarkEnd w:id="277"/>
      <w:bookmarkEnd w:id="278"/>
      <w:bookmarkEnd w:id="279"/>
      <w:bookmarkEnd w:id="280"/>
      <w:bookmarkEnd w:id="281"/>
      <w:bookmarkEnd w:id="282"/>
      <w:bookmarkEnd w:id="283"/>
      <w:bookmarkEnd w:id="284"/>
      <w:bookmarkEnd w:id="273"/>
    </w:p>
    <w:p w14:paraId="437B40E5" w14:textId="14661EE6" w:rsidR="00484CDD" w:rsidRPr="00DD0065" w:rsidRDefault="00484CDD" w:rsidP="00DD0065">
      <w:pPr>
        <w:pStyle w:val="2"/>
      </w:pPr>
      <w:bookmarkStart w:id="285" w:name="_Toc85634576"/>
      <w:bookmarkStart w:id="286" w:name="_Toc85713964"/>
      <w:r w:rsidRPr="00DD0065">
        <w:rPr>
          <w:rFonts w:hint="cs"/>
          <w:rtl/>
        </w:rPr>
        <w:t xml:space="preserve">ניתוח סיכונים קלאסי למכשיר טיטו </w:t>
      </w:r>
      <w:r w:rsidRPr="00DD0065">
        <w:t xml:space="preserve"> (TYTO)</w:t>
      </w:r>
      <w:bookmarkEnd w:id="285"/>
      <w:r w:rsidR="00551248" w:rsidRPr="00DD0065">
        <w:br/>
      </w:r>
      <w:r w:rsidR="002418A9" w:rsidRPr="00DD0065">
        <w:rPr>
          <w:rFonts w:hint="cs"/>
          <w:rtl/>
        </w:rPr>
        <w:t xml:space="preserve">מטודולוגיית הערכת הסיכונים נלקחה ממסמך המופץ עי ה </w:t>
      </w:r>
      <w:r w:rsidR="002418A9" w:rsidRPr="00DD0065">
        <w:t>CERT</w:t>
      </w:r>
      <w:r w:rsidR="002418A9" w:rsidRPr="00DD0065">
        <w:rPr>
          <w:rFonts w:hint="cs"/>
          <w:rtl/>
        </w:rPr>
        <w:t xml:space="preserve"> הלאומי – "</w:t>
      </w:r>
      <w:r w:rsidR="00CF5ED3" w:rsidRPr="00DD0065">
        <w:rPr>
          <w:rFonts w:hint="cs"/>
          <w:rtl/>
        </w:rPr>
        <w:t xml:space="preserve">תורת ההגנה בסייבר לארגון </w:t>
      </w:r>
      <w:r w:rsidR="00AF1A01" w:rsidRPr="00DD0065">
        <w:rPr>
          <w:rFonts w:hint="cs"/>
          <w:rtl/>
        </w:rPr>
        <w:t>גרסה 1.0"</w:t>
      </w:r>
      <w:r w:rsidR="00E12FF0" w:rsidRPr="00DD0065">
        <w:rPr>
          <w:rFonts w:hint="cs"/>
          <w:rtl/>
        </w:rPr>
        <w:t xml:space="preserve"> [</w:t>
      </w:r>
      <w:r w:rsidR="00E12FF0" w:rsidRPr="00DD0065">
        <w:rPr>
          <w:rtl/>
        </w:rPr>
        <w:fldChar w:fldCharType="begin"/>
      </w:r>
      <w:r w:rsidR="00E12FF0" w:rsidRPr="00DD0065">
        <w:rPr>
          <w:rtl/>
        </w:rPr>
        <w:instrText xml:space="preserve"> </w:instrText>
      </w:r>
      <w:r w:rsidR="00E12FF0" w:rsidRPr="00DD0065">
        <w:rPr>
          <w:rFonts w:hint="cs"/>
        </w:rPr>
        <w:instrText>REF</w:instrText>
      </w:r>
      <w:r w:rsidR="00E12FF0" w:rsidRPr="00DD0065">
        <w:rPr>
          <w:rFonts w:hint="cs"/>
          <w:rtl/>
        </w:rPr>
        <w:instrText xml:space="preserve"> _</w:instrText>
      </w:r>
      <w:r w:rsidR="00E12FF0" w:rsidRPr="00DD0065">
        <w:rPr>
          <w:rFonts w:hint="cs"/>
        </w:rPr>
        <w:instrText>Ref85636667 \n \h</w:instrText>
      </w:r>
      <w:r w:rsidR="00E12FF0" w:rsidRPr="00DD0065">
        <w:rPr>
          <w:rtl/>
        </w:rPr>
        <w:instrText xml:space="preserve"> </w:instrText>
      </w:r>
      <w:r w:rsidR="00DD0065">
        <w:rPr>
          <w:rtl/>
        </w:rPr>
        <w:instrText xml:space="preserve"> \* </w:instrText>
      </w:r>
      <w:r w:rsidR="00DD0065">
        <w:instrText>MERGEFORMAT</w:instrText>
      </w:r>
      <w:r w:rsidR="00DD0065">
        <w:rPr>
          <w:rtl/>
        </w:rPr>
        <w:instrText xml:space="preserve"> </w:instrText>
      </w:r>
      <w:r w:rsidR="00E12FF0" w:rsidRPr="00DD0065">
        <w:rPr>
          <w:rtl/>
        </w:rPr>
      </w:r>
      <w:r w:rsidR="00E12FF0" w:rsidRPr="00DD0065">
        <w:rPr>
          <w:rtl/>
        </w:rPr>
        <w:fldChar w:fldCharType="separate"/>
      </w:r>
      <w:r w:rsidR="00C27A19">
        <w:rPr>
          <w:rtl/>
        </w:rPr>
        <w:t>‏5.3</w:t>
      </w:r>
      <w:r w:rsidR="00E12FF0" w:rsidRPr="00DD0065">
        <w:rPr>
          <w:rtl/>
        </w:rPr>
        <w:fldChar w:fldCharType="end"/>
      </w:r>
      <w:r w:rsidR="00E12FF0" w:rsidRPr="00DD0065">
        <w:rPr>
          <w:rFonts w:hint="cs"/>
          <w:rtl/>
        </w:rPr>
        <w:t>]</w:t>
      </w:r>
      <w:bookmarkEnd w:id="286"/>
    </w:p>
    <w:p w14:paraId="435B253B" w14:textId="6A4A62C5" w:rsidR="00F12B0E" w:rsidRPr="00486375" w:rsidRDefault="00772635" w:rsidP="00DD0065">
      <w:pPr>
        <w:pStyle w:val="3"/>
        <w:rPr>
          <w:rtl/>
        </w:rPr>
      </w:pPr>
      <w:r w:rsidRPr="00772635">
        <w:rPr>
          <w:rtl/>
        </w:rPr>
        <w:t>תיאור השירות והמכשיר</w:t>
      </w:r>
      <w:r>
        <w:rPr>
          <w:rtl/>
        </w:rPr>
        <w:br/>
      </w:r>
      <w:r w:rsidR="00F12B0E" w:rsidRPr="00486375">
        <w:rPr>
          <w:rFonts w:hint="cs"/>
          <w:rtl/>
        </w:rPr>
        <w:t xml:space="preserve">טיטו </w:t>
      </w:r>
      <w:r w:rsidR="00F12B0E" w:rsidRPr="00075386">
        <w:rPr>
          <w:rFonts w:hint="cs"/>
          <w:rtl/>
        </w:rPr>
        <w:t>הינו</w:t>
      </w:r>
      <w:r w:rsidR="00F12B0E" w:rsidRPr="00711A5C">
        <w:rPr>
          <w:rFonts w:hint="cs"/>
          <w:rtl/>
        </w:rPr>
        <w:t xml:space="preserve"> מכשיר ושירות, המכשיר מאפשר בצוע בדיקות רפואיות לחולה (הלקוח) ונעברת הנתונים לרופא לצורך </w:t>
      </w:r>
      <w:r w:rsidR="00F12B0E" w:rsidRPr="007F73B7">
        <w:rPr>
          <w:rFonts w:hint="cs"/>
          <w:rtl/>
        </w:rPr>
        <w:t>ביצוע אנליזה והחלטה על טיפול.</w:t>
      </w:r>
      <w:r>
        <w:rPr>
          <w:rtl/>
        </w:rPr>
        <w:br/>
      </w:r>
      <w:r w:rsidR="00F12B0E" w:rsidRPr="00486375">
        <w:rPr>
          <w:rFonts w:hint="cs"/>
          <w:rtl/>
        </w:rPr>
        <w:t>המכשיר מאפשר את הבדיקות הבאות</w:t>
      </w:r>
      <w:r>
        <w:rPr>
          <w:rFonts w:hint="cs"/>
          <w:rtl/>
        </w:rPr>
        <w:t>:</w:t>
      </w:r>
    </w:p>
    <w:p w14:paraId="1AB0317C" w14:textId="77777777" w:rsidR="00F12B0E" w:rsidRDefault="00F12B0E" w:rsidP="00221FC2">
      <w:pPr>
        <w:pStyle w:val="4"/>
        <w:numPr>
          <w:ilvl w:val="3"/>
          <w:numId w:val="68"/>
        </w:numPr>
      </w:pPr>
      <w:r>
        <w:rPr>
          <w:rFonts w:hint="cs"/>
          <w:rtl/>
        </w:rPr>
        <w:t>אוזניים, בעזרת אוטוסקופ</w:t>
      </w:r>
    </w:p>
    <w:p w14:paraId="74672ED8" w14:textId="77777777" w:rsidR="00F12B0E" w:rsidRDefault="00F12B0E" w:rsidP="00221FC2">
      <w:pPr>
        <w:pStyle w:val="4"/>
        <w:numPr>
          <w:ilvl w:val="3"/>
          <w:numId w:val="68"/>
        </w:numPr>
      </w:pPr>
      <w:r>
        <w:rPr>
          <w:rFonts w:hint="cs"/>
          <w:rtl/>
        </w:rPr>
        <w:t>גרון, מצלמה בדיקה מובנת</w:t>
      </w:r>
    </w:p>
    <w:p w14:paraId="357D1BA4" w14:textId="77777777" w:rsidR="00F12B0E" w:rsidRDefault="00F12B0E" w:rsidP="00221FC2">
      <w:pPr>
        <w:pStyle w:val="4"/>
        <w:numPr>
          <w:ilvl w:val="3"/>
          <w:numId w:val="68"/>
        </w:numPr>
      </w:pPr>
      <w:r>
        <w:rPr>
          <w:rFonts w:hint="cs"/>
          <w:rtl/>
        </w:rPr>
        <w:t>עור, מצלמה בדיקה מובנת</w:t>
      </w:r>
    </w:p>
    <w:p w14:paraId="1B9A3022" w14:textId="77777777" w:rsidR="00F12B0E" w:rsidRDefault="00F12B0E" w:rsidP="00221FC2">
      <w:pPr>
        <w:pStyle w:val="4"/>
        <w:numPr>
          <w:ilvl w:val="3"/>
          <w:numId w:val="68"/>
        </w:numPr>
      </w:pPr>
      <w:r>
        <w:rPr>
          <w:rFonts w:hint="cs"/>
          <w:rtl/>
        </w:rPr>
        <w:t>טמפרטורה, מדחום מובנה</w:t>
      </w:r>
    </w:p>
    <w:p w14:paraId="05353BC2" w14:textId="77777777" w:rsidR="00F12B0E" w:rsidRDefault="00F12B0E" w:rsidP="00221FC2">
      <w:pPr>
        <w:pStyle w:val="4"/>
        <w:numPr>
          <w:ilvl w:val="3"/>
          <w:numId w:val="68"/>
        </w:numPr>
      </w:pPr>
      <w:r>
        <w:rPr>
          <w:rFonts w:hint="cs"/>
          <w:rtl/>
        </w:rPr>
        <w:t>לב ריאות דופק שמע, סטטוסקופ</w:t>
      </w:r>
    </w:p>
    <w:p w14:paraId="42FC7E31" w14:textId="77777777" w:rsidR="00772635" w:rsidRDefault="00772635" w:rsidP="00F12B0E">
      <w:pPr>
        <w:rPr>
          <w:rtl/>
        </w:rPr>
      </w:pPr>
    </w:p>
    <w:p w14:paraId="4364B68A" w14:textId="07A13727" w:rsidR="00F12B0E" w:rsidRPr="00221FC2" w:rsidRDefault="00322DE2" w:rsidP="00221FC2">
      <w:pPr>
        <w:pStyle w:val="3"/>
        <w:numPr>
          <w:ilvl w:val="0"/>
          <w:numId w:val="0"/>
        </w:numPr>
        <w:ind w:left="1224"/>
        <w:rPr>
          <w:rFonts w:ascii="Narkisim" w:hAnsi="Narkisim"/>
          <w:rtl/>
        </w:rPr>
      </w:pPr>
      <w:r>
        <w:rPr>
          <w:noProof/>
        </w:rPr>
        <mc:AlternateContent>
          <mc:Choice Requires="wps">
            <w:drawing>
              <wp:anchor distT="0" distB="0" distL="114300" distR="114300" simplePos="0" relativeHeight="251658269" behindDoc="0" locked="0" layoutInCell="1" allowOverlap="1" wp14:anchorId="780043C0" wp14:editId="7D621AA8">
                <wp:simplePos x="0" y="0"/>
                <wp:positionH relativeFrom="column">
                  <wp:posOffset>1069975</wp:posOffset>
                </wp:positionH>
                <wp:positionV relativeFrom="paragraph">
                  <wp:posOffset>4742815</wp:posOffset>
                </wp:positionV>
                <wp:extent cx="4105275" cy="635"/>
                <wp:effectExtent l="0" t="0" r="0" b="0"/>
                <wp:wrapTopAndBottom/>
                <wp:docPr id="31" name="Text Box 31"/>
                <wp:cNvGraphicFramePr/>
                <a:graphic xmlns:a="http://schemas.openxmlformats.org/drawingml/2006/main">
                  <a:graphicData uri="http://schemas.microsoft.com/office/word/2010/wordprocessingShape">
                    <wps:wsp>
                      <wps:cNvSpPr txBox="1"/>
                      <wps:spPr>
                        <a:xfrm>
                          <a:off x="0" y="0"/>
                          <a:ext cx="4105275" cy="635"/>
                        </a:xfrm>
                        <a:prstGeom prst="rect">
                          <a:avLst/>
                        </a:prstGeom>
                        <a:solidFill>
                          <a:prstClr val="white"/>
                        </a:solidFill>
                        <a:ln>
                          <a:noFill/>
                        </a:ln>
                      </wps:spPr>
                      <wps:txbx>
                        <w:txbxContent>
                          <w:p w14:paraId="771AAEF5" w14:textId="5071E009" w:rsidR="00322DE2" w:rsidRPr="00336ED4" w:rsidRDefault="00322DE2" w:rsidP="00221FC2">
                            <w:pPr>
                              <w:pStyle w:val="Caption"/>
                            </w:pPr>
                            <w:bookmarkStart w:id="287" w:name="_Toc85713987"/>
                            <w:r>
                              <w:rPr>
                                <w:rtl/>
                              </w:rPr>
                              <w:t xml:space="preserve">איור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C27A19">
                              <w:rPr>
                                <w:noProof/>
                                <w:rtl/>
                              </w:rPr>
                              <w:t>23</w:t>
                            </w:r>
                            <w:r>
                              <w:rPr>
                                <w:rtl/>
                              </w:rPr>
                              <w:fldChar w:fldCharType="end"/>
                            </w:r>
                            <w:r>
                              <w:rPr>
                                <w:noProof/>
                              </w:rPr>
                              <w:t xml:space="preserve"> </w:t>
                            </w:r>
                            <w:r w:rsidRPr="002F28BA">
                              <w:rPr>
                                <w:noProof/>
                                <w:rtl/>
                              </w:rPr>
                              <w:t>תיאור השירות ממדריך למשתמש</w:t>
                            </w:r>
                            <w:bookmarkEnd w:id="2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0043C0" id="Text Box 31" o:spid="_x0000_s1040" type="#_x0000_t202" style="position:absolute;left:0;text-align:left;margin-left:84.25pt;margin-top:373.45pt;width:323.25pt;height:.05pt;z-index:25165826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" stroked="f">
                <v:textbox style="mso-fit-shape-to-text:t" inset="0,0,0,0">
                  <w:txbxContent>
                    <w:p w14:paraId="771AAEF5" w14:textId="5071E009" w:rsidR="00322DE2" w:rsidRPr="00336ED4" w:rsidRDefault="00322DE2" w:rsidP="00221FC2">
                      <w:pPr>
                        <w:pStyle w:val="Caption"/>
                      </w:pPr>
                      <w:bookmarkStart w:id="288" w:name="_Toc85713987"/>
                      <w:r>
                        <w:rPr>
                          <w:rtl/>
                        </w:rPr>
                        <w:t xml:space="preserve">איור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C27A19">
                        <w:rPr>
                          <w:noProof/>
                          <w:rtl/>
                        </w:rPr>
                        <w:t>23</w:t>
                      </w:r>
                      <w:r>
                        <w:rPr>
                          <w:rtl/>
                        </w:rPr>
                        <w:fldChar w:fldCharType="end"/>
                      </w:r>
                      <w:r>
                        <w:rPr>
                          <w:noProof/>
                        </w:rPr>
                        <w:t xml:space="preserve"> </w:t>
                      </w:r>
                      <w:r w:rsidRPr="002F28BA">
                        <w:rPr>
                          <w:noProof/>
                          <w:rtl/>
                        </w:rPr>
                        <w:t>תיאור השירות ממדריך למשתמש</w:t>
                      </w:r>
                      <w:bookmarkEnd w:id="288"/>
                    </w:p>
                  </w:txbxContent>
                </v:textbox>
                <w10:wrap type="topAndBottom"/>
              </v:shape>
            </w:pict>
          </mc:Fallback>
        </mc:AlternateContent>
      </w:r>
      <w:r w:rsidRPr="00221FC2">
        <w:rPr>
          <w:rtl/>
        </w:rPr>
        <w:drawing>
          <wp:anchor distT="0" distB="0" distL="114300" distR="114300" simplePos="0" relativeHeight="251658268" behindDoc="0" locked="0" layoutInCell="1" allowOverlap="1" wp14:anchorId="2A7EC41B" wp14:editId="37A5A9A6">
            <wp:simplePos x="0" y="0"/>
            <wp:positionH relativeFrom="page">
              <wp:posOffset>1641581</wp:posOffset>
            </wp:positionH>
            <wp:positionV relativeFrom="page">
              <wp:posOffset>5178796</wp:posOffset>
            </wp:positionV>
            <wp:extent cx="4105676" cy="3395942"/>
            <wp:effectExtent l="0" t="0" r="0"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105676" cy="339594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12B0E" w:rsidRPr="00221FC2">
        <w:rPr>
          <w:rFonts w:ascii="Narkisim" w:hAnsi="Narkisim"/>
          <w:rtl/>
        </w:rPr>
        <w:t xml:space="preserve">המכשיר הינו שירות הנמכר בישראל למבוטחי קופת החולים (בעולם ישירות) אך העברת המידע אכסונו המידע והתיווך מול הרופא נעשה ע"י חברה מסחרית </w:t>
      </w:r>
      <w:hyperlink r:id="rId62" w:history="1">
        <w:r w:rsidR="00F12B0E" w:rsidRPr="00221FC2">
          <w:rPr>
            <w:rStyle w:val="Hyperlink"/>
            <w:rFonts w:ascii="Narkisim" w:hAnsi="Narkisim"/>
          </w:rPr>
          <w:t>Tyto Care</w:t>
        </w:r>
      </w:hyperlink>
      <w:r w:rsidR="00F12B0E" w:rsidRPr="00221FC2">
        <w:rPr>
          <w:rFonts w:ascii="Narkisim" w:hAnsi="Narkisim"/>
          <w:rtl/>
        </w:rPr>
        <w:t>.</w:t>
      </w:r>
      <w:r w:rsidR="00772635" w:rsidRPr="00221FC2">
        <w:rPr>
          <w:rFonts w:ascii="Narkisim" w:hAnsi="Narkisim"/>
          <w:rtl/>
        </w:rPr>
        <w:t xml:space="preserve"> </w:t>
      </w:r>
      <w:r w:rsidR="00F12B0E" w:rsidRPr="00221FC2">
        <w:rPr>
          <w:rFonts w:ascii="Narkisim" w:hAnsi="Narkisim"/>
          <w:rtl/>
        </w:rPr>
        <w:t>המוצר מוגן בפטנטים האמריקאים הבאים</w:t>
      </w:r>
      <w:r w:rsidR="00F12B0E" w:rsidRPr="00221FC2">
        <w:rPr>
          <w:rFonts w:ascii="Narkisim" w:hAnsi="Narkisim"/>
        </w:rPr>
        <w:t xml:space="preserve"> US 10143373, US 8953837, US 10226217, US 201310226217</w:t>
      </w:r>
      <w:r w:rsidR="00F12B0E" w:rsidRPr="00221FC2">
        <w:rPr>
          <w:rFonts w:ascii="Narkisim" w:hAnsi="Narkisim"/>
          <w:rtl/>
        </w:rPr>
        <w:t xml:space="preserve"> ושם ניתן למצוא חומר על מבנה ופעולת המכשיר\שירות.</w:t>
      </w:r>
      <w:r w:rsidR="00FE1D1F" w:rsidRPr="00221FC2">
        <w:rPr>
          <w:rFonts w:ascii="Narkisim" w:hAnsi="Narkisim"/>
          <w:rtl/>
        </w:rPr>
        <w:t xml:space="preserve"> </w:t>
      </w:r>
      <w:r w:rsidR="00F12B0E" w:rsidRPr="00221FC2">
        <w:rPr>
          <w:rFonts w:ascii="Narkisim" w:hAnsi="Narkisim"/>
          <w:rtl/>
        </w:rPr>
        <w:t>השירות מורכב ממכשיר, אפליקציה ייעודית לטלפון (</w:t>
      </w:r>
      <w:r w:rsidR="00F12B0E" w:rsidRPr="00221FC2">
        <w:rPr>
          <w:rFonts w:ascii="Narkisim" w:hAnsi="Narkisim"/>
        </w:rPr>
        <w:t>iOS / Android</w:t>
      </w:r>
      <w:r w:rsidR="00F12B0E" w:rsidRPr="00221FC2">
        <w:rPr>
          <w:rFonts w:ascii="Narkisim" w:hAnsi="Narkisim"/>
          <w:rtl/>
        </w:rPr>
        <w:t>), אכסון וקבלת נתונים (</w:t>
      </w:r>
      <w:r w:rsidR="00F12B0E" w:rsidRPr="00221FC2">
        <w:rPr>
          <w:rFonts w:ascii="Narkisim" w:hAnsi="Narkisim"/>
        </w:rPr>
        <w:t>Tyto Care</w:t>
      </w:r>
      <w:r w:rsidR="00F12B0E" w:rsidRPr="00221FC2">
        <w:rPr>
          <w:rFonts w:ascii="Narkisim" w:hAnsi="Narkisim"/>
          <w:rtl/>
        </w:rPr>
        <w:t>)</w:t>
      </w:r>
      <w:r w:rsidR="00F12B0E" w:rsidRPr="00221FC2">
        <w:rPr>
          <w:rFonts w:ascii="Narkisim" w:hAnsi="Narkisim"/>
        </w:rPr>
        <w:t xml:space="preserve"> </w:t>
      </w:r>
      <w:r w:rsidR="00F12B0E" w:rsidRPr="00221FC2">
        <w:rPr>
          <w:rFonts w:ascii="Narkisim" w:hAnsi="Narkisim"/>
          <w:rtl/>
        </w:rPr>
        <w:t xml:space="preserve"> ורופא המפענח ונותן דיאגנוסטיקה.</w:t>
      </w:r>
    </w:p>
    <w:p w14:paraId="09BB9B69" w14:textId="1BAD6F1E" w:rsidR="00F12B0E" w:rsidRDefault="00F12B0E" w:rsidP="00221FC2"/>
    <w:p w14:paraId="78B15FCB" w14:textId="5BFE7306" w:rsidR="00F12B0E" w:rsidRDefault="00F12B0E" w:rsidP="00F12B0E">
      <w:pPr>
        <w:rPr>
          <w:rtl/>
        </w:rPr>
      </w:pPr>
    </w:p>
    <w:p w14:paraId="47B4D4E0" w14:textId="1B3CAFEA" w:rsidR="00F12B0E" w:rsidRPr="00221FC2" w:rsidRDefault="00F12B0E" w:rsidP="00221FC2">
      <w:pPr>
        <w:pStyle w:val="3"/>
        <w:numPr>
          <w:ilvl w:val="0"/>
          <w:numId w:val="0"/>
        </w:numPr>
        <w:ind w:left="1224"/>
        <w:rPr>
          <w:rFonts w:ascii="Narkisim" w:hAnsi="Narkisim"/>
          <w:rtl/>
        </w:rPr>
      </w:pPr>
      <w:r w:rsidRPr="00221FC2">
        <w:rPr>
          <w:rFonts w:ascii="Narkisim" w:hAnsi="Narkisim" w:hint="cs"/>
          <w:rtl/>
        </w:rPr>
        <w:t>יש לציין כי בישראל השירות נמכר כפי שהזכרנו למעלה ללקוח הסופי ע"י קופת החולים והוא איננו מודע למעורבות של חברה מסחרית בהעברה ואחסון הנתונים. בנוסף לדעתנו רוב המשתמשים אינם מודעים להצהרת הפרטיות של החברה המאכסנת והם סומכים על קופת החולים שתשמור על פרטיותם.</w:t>
      </w:r>
    </w:p>
    <w:p w14:paraId="603621D3" w14:textId="115A0FD9" w:rsidR="00F12B0E" w:rsidRDefault="005A0F5B" w:rsidP="008C36E3">
      <w:pPr>
        <w:pStyle w:val="3"/>
        <w:numPr>
          <w:ilvl w:val="2"/>
          <w:numId w:val="74"/>
        </w:numPr>
        <w:rPr>
          <w:rtl/>
        </w:rPr>
      </w:pPr>
      <w:r>
        <w:rPr>
          <w:rFonts w:hint="cs"/>
          <w:rtl/>
        </w:rPr>
        <w:t xml:space="preserve">אופן פעולת השירות </w:t>
      </w:r>
      <w:r>
        <w:rPr>
          <w:rtl/>
        </w:rPr>
        <w:br/>
      </w:r>
      <w:r w:rsidR="00F12B0E">
        <w:rPr>
          <w:rFonts w:hint="cs"/>
          <w:rtl/>
        </w:rPr>
        <w:t xml:space="preserve">לצורך תיאור השירות נעזר בפטנט </w:t>
      </w:r>
      <w:r w:rsidR="00F12B0E" w:rsidRPr="00C9719E">
        <w:t>US 8953837 B2</w:t>
      </w:r>
      <w:r w:rsidR="00F12B0E">
        <w:rPr>
          <w:rFonts w:hint="cs"/>
          <w:rtl/>
        </w:rPr>
        <w:t xml:space="preserve"> שפרסמה החברה  </w:t>
      </w:r>
    </w:p>
    <w:p w14:paraId="33AC57AE" w14:textId="0E476743" w:rsidR="00F12B0E" w:rsidRDefault="00687AFB" w:rsidP="00221FC2">
      <w:pPr>
        <w:keepNext/>
      </w:pPr>
      <w:r>
        <w:rPr>
          <w:noProof/>
        </w:rPr>
        <mc:AlternateContent>
          <mc:Choice Requires="wps">
            <w:drawing>
              <wp:anchor distT="0" distB="0" distL="114300" distR="114300" simplePos="0" relativeHeight="251658271" behindDoc="0" locked="0" layoutInCell="1" allowOverlap="1" wp14:anchorId="38075868" wp14:editId="696A20A4">
                <wp:simplePos x="0" y="0"/>
                <wp:positionH relativeFrom="column">
                  <wp:posOffset>53975</wp:posOffset>
                </wp:positionH>
                <wp:positionV relativeFrom="paragraph">
                  <wp:posOffset>4575810</wp:posOffset>
                </wp:positionV>
                <wp:extent cx="6309360" cy="635"/>
                <wp:effectExtent l="0" t="0" r="0" b="0"/>
                <wp:wrapTopAndBottom/>
                <wp:docPr id="32" name="Text Box 32"/>
                <wp:cNvGraphicFramePr/>
                <a:graphic xmlns:a="http://schemas.openxmlformats.org/drawingml/2006/main">
                  <a:graphicData uri="http://schemas.microsoft.com/office/word/2010/wordprocessingShape">
                    <wps:wsp>
                      <wps:cNvSpPr txBox="1"/>
                      <wps:spPr>
                        <a:xfrm>
                          <a:off x="0" y="0"/>
                          <a:ext cx="6309360" cy="635"/>
                        </a:xfrm>
                        <a:prstGeom prst="rect">
                          <a:avLst/>
                        </a:prstGeom>
                        <a:solidFill>
                          <a:prstClr val="white"/>
                        </a:solidFill>
                        <a:ln>
                          <a:noFill/>
                        </a:ln>
                      </wps:spPr>
                      <wps:txbx>
                        <w:txbxContent>
                          <w:p w14:paraId="63B1B3BC" w14:textId="22ACEE3F" w:rsidR="00687AFB" w:rsidRPr="005A2724" w:rsidRDefault="00687AFB" w:rsidP="00221FC2">
                            <w:pPr>
                              <w:pStyle w:val="Caption"/>
                              <w:rPr>
                                <w:rFonts w:cs="Arial"/>
                                <w:noProof/>
                              </w:rPr>
                            </w:pPr>
                            <w:bookmarkStart w:id="289" w:name="_Toc85713988"/>
                            <w:r>
                              <w:rPr>
                                <w:rtl/>
                              </w:rPr>
                              <w:t xml:space="preserve">איור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C27A19">
                              <w:rPr>
                                <w:noProof/>
                                <w:rtl/>
                              </w:rPr>
                              <w:t>24</w:t>
                            </w:r>
                            <w:r>
                              <w:rPr>
                                <w:rtl/>
                              </w:rPr>
                              <w:fldChar w:fldCharType="end"/>
                            </w:r>
                            <w:r>
                              <w:rPr>
                                <w:noProof/>
                                <w:rtl/>
                              </w:rPr>
                              <w:t xml:space="preserve"> </w:t>
                            </w:r>
                            <w:r w:rsidRPr="006A7614">
                              <w:rPr>
                                <w:noProof/>
                                <w:rtl/>
                              </w:rPr>
                              <w:t xml:space="preserve">תמונה מספר 1 ממסמך פטנט </w:t>
                            </w:r>
                            <w:r w:rsidRPr="006A7614">
                              <w:rPr>
                                <w:noProof/>
                              </w:rPr>
                              <w:t>US 8953837 B2</w:t>
                            </w:r>
                            <w:bookmarkEnd w:id="2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075868" id="Text Box 32" o:spid="_x0000_s1041" type="#_x0000_t202" style="position:absolute;left:0;text-align:left;margin-left:4.25pt;margin-top:360.3pt;width:496.8pt;height:.05pt;z-index:25165827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" stroked="f">
                <v:textbox style="mso-fit-shape-to-text:t" inset="0,0,0,0">
                  <w:txbxContent>
                    <w:p w14:paraId="63B1B3BC" w14:textId="22ACEE3F" w:rsidR="00687AFB" w:rsidRPr="005A2724" w:rsidRDefault="00687AFB" w:rsidP="00221FC2">
                      <w:pPr>
                        <w:pStyle w:val="Caption"/>
                        <w:rPr>
                          <w:rFonts w:cs="Arial"/>
                          <w:noProof/>
                        </w:rPr>
                      </w:pPr>
                      <w:bookmarkStart w:id="290" w:name="_Toc85713988"/>
                      <w:r>
                        <w:rPr>
                          <w:rtl/>
                        </w:rPr>
                        <w:t xml:space="preserve">איור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C27A19">
                        <w:rPr>
                          <w:noProof/>
                          <w:rtl/>
                        </w:rPr>
                        <w:t>24</w:t>
                      </w:r>
                      <w:r>
                        <w:rPr>
                          <w:rtl/>
                        </w:rPr>
                        <w:fldChar w:fldCharType="end"/>
                      </w:r>
                      <w:r>
                        <w:rPr>
                          <w:noProof/>
                          <w:rtl/>
                        </w:rPr>
                        <w:t xml:space="preserve"> </w:t>
                      </w:r>
                      <w:r w:rsidRPr="006A7614">
                        <w:rPr>
                          <w:noProof/>
                          <w:rtl/>
                        </w:rPr>
                        <w:t xml:space="preserve">תמונה מספר 1 ממסמך פטנט </w:t>
                      </w:r>
                      <w:r w:rsidRPr="006A7614">
                        <w:rPr>
                          <w:noProof/>
                        </w:rPr>
                        <w:t>US 8953837 B2</w:t>
                      </w:r>
                      <w:bookmarkEnd w:id="290"/>
                    </w:p>
                  </w:txbxContent>
                </v:textbox>
                <w10:wrap type="topAndBottom"/>
              </v:shape>
            </w:pict>
          </mc:Fallback>
        </mc:AlternateContent>
      </w:r>
      <w:r w:rsidR="00F12B0E" w:rsidRPr="00E80EC9">
        <w:rPr>
          <w:rFonts w:cs="Arial"/>
          <w:noProof/>
          <w:rtl/>
        </w:rPr>
        <w:drawing>
          <wp:anchor distT="0" distB="0" distL="114300" distR="114300" simplePos="0" relativeHeight="251658270" behindDoc="0" locked="0" layoutInCell="1" allowOverlap="1" wp14:anchorId="1D446360" wp14:editId="27731D87">
            <wp:simplePos x="0" y="0"/>
            <wp:positionH relativeFrom="page">
              <wp:align>center</wp:align>
            </wp:positionH>
            <wp:positionV relativeFrom="paragraph">
              <wp:posOffset>-894080</wp:posOffset>
            </wp:positionV>
            <wp:extent cx="4517136" cy="6309360"/>
            <wp:effectExtent l="0" t="952" r="0"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l="6748" t="4816" r="10928"/>
                    <a:stretch/>
                  </pic:blipFill>
                  <pic:spPr bwMode="auto">
                    <a:xfrm rot="5400000">
                      <a:off x="0" y="0"/>
                      <a:ext cx="4517136" cy="63093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5AC7B89" w14:textId="77777777" w:rsidR="00F12B0E" w:rsidRDefault="00F12B0E" w:rsidP="00221FC2">
      <w:pPr>
        <w:pStyle w:val="3"/>
        <w:numPr>
          <w:ilvl w:val="0"/>
          <w:numId w:val="0"/>
        </w:numPr>
        <w:ind w:left="720"/>
        <w:rPr>
          <w:rtl/>
        </w:rPr>
      </w:pPr>
      <w:r>
        <w:rPr>
          <w:rFonts w:hint="cs"/>
          <w:rtl/>
        </w:rPr>
        <w:t>הפצינט (103) נבדק ע"י המשתמש (102) (יכולים להיות אותו אדם שבודק את עצמו או שניים , אב ובן למשל) בעזרת המכשיר (104) המשתמש מפעיל גם תכנת עבודה או במקרה שלנו מכשיר סלולרי (114) שמצומדת למכשיר (104) שמכיל יחידה לעיבוד נתונים (106) וזיכרון (110).</w:t>
      </w:r>
    </w:p>
    <w:p w14:paraId="750C21FD" w14:textId="77777777" w:rsidR="00F12B0E" w:rsidRDefault="00F12B0E" w:rsidP="00221FC2">
      <w:pPr>
        <w:pStyle w:val="3"/>
        <w:numPr>
          <w:ilvl w:val="0"/>
          <w:numId w:val="0"/>
        </w:numPr>
        <w:ind w:left="720"/>
        <w:rPr>
          <w:rtl/>
        </w:rPr>
      </w:pPr>
      <w:r>
        <w:rPr>
          <w:rFonts w:hint="cs"/>
          <w:rtl/>
        </w:rPr>
        <w:t>מכשיר 104 יכול לדבר עם תחנה 114 ועם העולם החיצון ישירות הבחירה בין האפשרויות נעשי</w:t>
      </w:r>
      <w:r>
        <w:rPr>
          <w:rFonts w:hint="eastAsia"/>
          <w:rtl/>
        </w:rPr>
        <w:t>ת</w:t>
      </w:r>
      <w:r>
        <w:rPr>
          <w:rFonts w:hint="cs"/>
          <w:rtl/>
        </w:rPr>
        <w:t xml:space="preserve"> ע"י קונפיגורציה.</w:t>
      </w:r>
    </w:p>
    <w:p w14:paraId="6D80E46A" w14:textId="77777777" w:rsidR="00F12B0E" w:rsidRDefault="00F12B0E" w:rsidP="00221FC2">
      <w:pPr>
        <w:pStyle w:val="3"/>
        <w:numPr>
          <w:ilvl w:val="0"/>
          <w:numId w:val="0"/>
        </w:numPr>
        <w:ind w:left="720"/>
      </w:pPr>
      <w:r>
        <w:rPr>
          <w:rFonts w:hint="cs"/>
          <w:rtl/>
        </w:rPr>
        <w:t>המכשיר מדבר (ישירות או דרך התחנה) עם מערכת הניהול המרכזית (132) ומעביר לה זיהוי, זיהוי זה משמש למציאת המשתמש והתוכנית שלו (לאן לקשר את המכשיר \ להעביר את הנתונים בנוסף לאגירתם)</w:t>
      </w:r>
    </w:p>
    <w:p w14:paraId="04C799F1" w14:textId="77777777" w:rsidR="00F12B0E" w:rsidRDefault="00F12B0E" w:rsidP="00221FC2">
      <w:pPr>
        <w:pStyle w:val="3"/>
        <w:numPr>
          <w:ilvl w:val="0"/>
          <w:numId w:val="0"/>
        </w:numPr>
        <w:ind w:left="720"/>
        <w:rPr>
          <w:rtl/>
        </w:rPr>
      </w:pPr>
      <w:r>
        <w:rPr>
          <w:rFonts w:hint="cs"/>
          <w:rtl/>
        </w:rPr>
        <w:t>המידע שנאסף ע"י המכשיר משודר ישירות או דרך התחנה אל המומחה (124) שבאפליקציה של קופות החולים הינו רופא וגם למערכת המרכזית (130) האוגרת את הנתונים בנוסף המערכת המרכזית משדרת אל המומחה נתוני עבר על הפציינט.</w:t>
      </w:r>
    </w:p>
    <w:p w14:paraId="7EB569A0" w14:textId="7DF9599D" w:rsidR="00F12B0E" w:rsidRDefault="00F12B0E" w:rsidP="00221FC2">
      <w:pPr>
        <w:pStyle w:val="3"/>
        <w:numPr>
          <w:ilvl w:val="0"/>
          <w:numId w:val="0"/>
        </w:numPr>
        <w:ind w:left="720"/>
      </w:pPr>
      <w:r>
        <w:rPr>
          <w:rFonts w:hint="cs"/>
          <w:rtl/>
        </w:rPr>
        <w:t>כל המידע של המדידות והאנליזה נשמר במערכת המרכזית (134)</w:t>
      </w:r>
      <w:r>
        <w:br w:type="page"/>
      </w:r>
    </w:p>
    <w:p w14:paraId="23EDF272" w14:textId="4EAC412B" w:rsidR="00F12B0E" w:rsidRDefault="00D20B96" w:rsidP="008C36E3">
      <w:pPr>
        <w:pStyle w:val="3"/>
        <w:numPr>
          <w:ilvl w:val="2"/>
          <w:numId w:val="74"/>
        </w:numPr>
        <w:rPr>
          <w:rtl/>
        </w:rPr>
      </w:pPr>
      <w:r w:rsidRPr="002741C1">
        <w:rPr>
          <w:rtl/>
        </w:rPr>
        <w:t>פירוט הסיכונים</w:t>
      </w:r>
      <w:r>
        <w:rPr>
          <w:rtl/>
        </w:rPr>
        <w:br/>
      </w:r>
      <w:r w:rsidR="00F12B0E">
        <w:rPr>
          <w:rFonts w:hint="cs"/>
          <w:rtl/>
        </w:rPr>
        <w:t>בהערכת הסיכונים נשתמש הסולם בן 4 דרגות לעוצמת הסיכון ו4 דרגות להסתברות הסיכון כך ש 1 יסמן עוצמה נמוכה עבור סולם העוצמה ו4 עוצמה גבוהה מאוד,</w:t>
      </w:r>
      <w:r w:rsidR="00F12B0E">
        <w:rPr>
          <w:rFonts w:hint="cs"/>
        </w:rPr>
        <w:t xml:space="preserve"> </w:t>
      </w:r>
      <w:r w:rsidR="00F12B0E">
        <w:rPr>
          <w:rFonts w:hint="cs"/>
          <w:rtl/>
        </w:rPr>
        <w:t>הסתברות 1 הסתברות נמוכה להתרחשות הסיכון ו4 גבוהה</w:t>
      </w:r>
      <w:r>
        <w:rPr>
          <w:rtl/>
        </w:rPr>
        <w:br/>
      </w:r>
      <w:r w:rsidR="00F12B0E">
        <w:rPr>
          <w:rFonts w:hint="cs"/>
          <w:rtl/>
        </w:rPr>
        <w:t xml:space="preserve">הסיכון הכולל יחושב  </w:t>
      </w:r>
      <w:r w:rsidR="00F12B0E">
        <w:rPr>
          <w:rFonts w:hint="cs"/>
        </w:rPr>
        <w:t>P</w:t>
      </w:r>
      <w:r w:rsidR="00F12B0E">
        <w:rPr>
          <w:rFonts w:hint="cs"/>
          <w:rtl/>
        </w:rPr>
        <w:t>*</w:t>
      </w:r>
      <w:r w:rsidR="00F12B0E">
        <w:rPr>
          <w:rFonts w:hint="cs"/>
        </w:rPr>
        <w:t>I</w:t>
      </w:r>
    </w:p>
    <w:tbl>
      <w:tblPr>
        <w:tblStyle w:val="TableGrid"/>
        <w:bidiVisual/>
        <w:tblW w:w="0" w:type="auto"/>
        <w:jc w:val="center"/>
        <w:tblLook w:val="04A0" w:firstRow="1" w:lastRow="0" w:firstColumn="1" w:lastColumn="0" w:noHBand="0" w:noVBand="1"/>
      </w:tblPr>
      <w:tblGrid>
        <w:gridCol w:w="1726"/>
        <w:gridCol w:w="1726"/>
        <w:gridCol w:w="1726"/>
        <w:gridCol w:w="1726"/>
        <w:gridCol w:w="1726"/>
      </w:tblGrid>
      <w:tr w:rsidR="00F12B0E" w14:paraId="6CAB3559" w14:textId="77777777" w:rsidTr="00221FC2">
        <w:trPr>
          <w:jc w:val="center"/>
        </w:trPr>
        <w:tc>
          <w:tcPr>
            <w:tcW w:w="1726" w:type="dxa"/>
          </w:tcPr>
          <w:p w14:paraId="7A7AD1E8" w14:textId="77777777" w:rsidR="00F12B0E" w:rsidRDefault="00F12B0E" w:rsidP="002741C1">
            <w:pPr>
              <w:rPr>
                <w:rtl/>
              </w:rPr>
            </w:pPr>
            <w:r>
              <w:rPr>
                <w:rFonts w:ascii="FbTamlil-Regular" w:cs="FbTamlil-Regular" w:hint="cs"/>
                <w:color w:val="365F92"/>
                <w:rtl/>
              </w:rPr>
              <w:t>עוצמת</w:t>
            </w:r>
            <w:r>
              <w:rPr>
                <w:rFonts w:ascii="FbTamlil-Regular" w:cs="FbTamlil-Regular"/>
                <w:color w:val="365F92"/>
                <w:rtl/>
              </w:rPr>
              <w:t xml:space="preserve"> </w:t>
            </w:r>
            <w:r>
              <w:rPr>
                <w:rFonts w:ascii="FbTamlil-Regular" w:cs="FbTamlil-Regular" w:hint="cs"/>
                <w:color w:val="365F92"/>
                <w:rtl/>
              </w:rPr>
              <w:t>הסיכון \ סבירות</w:t>
            </w:r>
            <w:r>
              <w:rPr>
                <w:rFonts w:ascii="FbTamlil-Regular" w:cs="FbTamlil-Regular"/>
                <w:color w:val="365F92"/>
                <w:rtl/>
              </w:rPr>
              <w:t xml:space="preserve"> </w:t>
            </w:r>
            <w:r>
              <w:rPr>
                <w:rFonts w:ascii="FbTamlil-Regular" w:cs="FbTamlil-Regular" w:hint="cs"/>
                <w:color w:val="365F92"/>
                <w:rtl/>
              </w:rPr>
              <w:t>הסיכון</w:t>
            </w:r>
          </w:p>
        </w:tc>
        <w:tc>
          <w:tcPr>
            <w:tcW w:w="1726" w:type="dxa"/>
          </w:tcPr>
          <w:p w14:paraId="54D3B0F5" w14:textId="77777777" w:rsidR="00F12B0E" w:rsidRDefault="00F12B0E" w:rsidP="002741C1">
            <w:pPr>
              <w:rPr>
                <w:rtl/>
              </w:rPr>
            </w:pPr>
            <w:r w:rsidRPr="0052355A">
              <w:rPr>
                <w:rFonts w:cs="Arial"/>
                <w:rtl/>
              </w:rPr>
              <w:t>גבוהה מאוד</w:t>
            </w:r>
          </w:p>
        </w:tc>
        <w:tc>
          <w:tcPr>
            <w:tcW w:w="1726" w:type="dxa"/>
          </w:tcPr>
          <w:p w14:paraId="5838949F" w14:textId="77777777" w:rsidR="00F12B0E" w:rsidRDefault="00F12B0E" w:rsidP="002741C1">
            <w:pPr>
              <w:rPr>
                <w:rtl/>
              </w:rPr>
            </w:pPr>
            <w:r w:rsidRPr="00624AE1">
              <w:rPr>
                <w:rFonts w:cs="Arial"/>
                <w:rtl/>
              </w:rPr>
              <w:t>גבוהה</w:t>
            </w:r>
          </w:p>
        </w:tc>
        <w:tc>
          <w:tcPr>
            <w:tcW w:w="1726" w:type="dxa"/>
          </w:tcPr>
          <w:p w14:paraId="0DAA8E01" w14:textId="77777777" w:rsidR="00F12B0E" w:rsidRDefault="00F12B0E" w:rsidP="002741C1">
            <w:pPr>
              <w:rPr>
                <w:rtl/>
              </w:rPr>
            </w:pPr>
            <w:r w:rsidRPr="00624AE1">
              <w:rPr>
                <w:rFonts w:cs="Arial"/>
                <w:rtl/>
              </w:rPr>
              <w:t>גבוהה</w:t>
            </w:r>
          </w:p>
        </w:tc>
        <w:tc>
          <w:tcPr>
            <w:tcW w:w="1726" w:type="dxa"/>
          </w:tcPr>
          <w:p w14:paraId="6316619A" w14:textId="77777777" w:rsidR="00F12B0E" w:rsidRDefault="00F12B0E" w:rsidP="002741C1">
            <w:pPr>
              <w:rPr>
                <w:rtl/>
              </w:rPr>
            </w:pPr>
            <w:r w:rsidRPr="00624AE1">
              <w:rPr>
                <w:rFonts w:cs="Arial"/>
                <w:rtl/>
              </w:rPr>
              <w:t>נמוכה</w:t>
            </w:r>
          </w:p>
        </w:tc>
      </w:tr>
      <w:tr w:rsidR="00F12B0E" w14:paraId="1615833A" w14:textId="77777777" w:rsidTr="00221FC2">
        <w:trPr>
          <w:jc w:val="center"/>
        </w:trPr>
        <w:tc>
          <w:tcPr>
            <w:tcW w:w="1726" w:type="dxa"/>
          </w:tcPr>
          <w:p w14:paraId="7F2A8074" w14:textId="77777777" w:rsidR="00F12B0E" w:rsidRDefault="00F12B0E" w:rsidP="002741C1">
            <w:pPr>
              <w:rPr>
                <w:rtl/>
              </w:rPr>
            </w:pPr>
            <w:r w:rsidRPr="0052355A">
              <w:rPr>
                <w:rFonts w:cs="Arial"/>
                <w:rtl/>
              </w:rPr>
              <w:t>גבוהה מאוד</w:t>
            </w:r>
          </w:p>
        </w:tc>
        <w:tc>
          <w:tcPr>
            <w:tcW w:w="1726" w:type="dxa"/>
            <w:shd w:val="clear" w:color="auto" w:fill="FF0000"/>
          </w:tcPr>
          <w:p w14:paraId="1C8EDC5A" w14:textId="77777777" w:rsidR="00F12B0E" w:rsidRDefault="00F12B0E" w:rsidP="002741C1">
            <w:pPr>
              <w:rPr>
                <w:rtl/>
              </w:rPr>
            </w:pPr>
            <w:r>
              <w:rPr>
                <w:rFonts w:hint="cs"/>
                <w:rtl/>
              </w:rPr>
              <w:t>16</w:t>
            </w:r>
          </w:p>
        </w:tc>
        <w:tc>
          <w:tcPr>
            <w:tcW w:w="1726" w:type="dxa"/>
            <w:shd w:val="clear" w:color="auto" w:fill="FF0000"/>
          </w:tcPr>
          <w:p w14:paraId="2FA82610" w14:textId="77777777" w:rsidR="00F12B0E" w:rsidRDefault="00F12B0E" w:rsidP="002741C1">
            <w:pPr>
              <w:rPr>
                <w:rtl/>
              </w:rPr>
            </w:pPr>
            <w:r>
              <w:rPr>
                <w:rFonts w:hint="cs"/>
                <w:rtl/>
              </w:rPr>
              <w:t>12</w:t>
            </w:r>
          </w:p>
        </w:tc>
        <w:tc>
          <w:tcPr>
            <w:tcW w:w="1726" w:type="dxa"/>
            <w:shd w:val="clear" w:color="auto" w:fill="FFC000" w:themeFill="accent4"/>
          </w:tcPr>
          <w:p w14:paraId="60C90495" w14:textId="77777777" w:rsidR="00F12B0E" w:rsidRDefault="00F12B0E" w:rsidP="002741C1">
            <w:pPr>
              <w:rPr>
                <w:rtl/>
              </w:rPr>
            </w:pPr>
            <w:r>
              <w:rPr>
                <w:rFonts w:hint="cs"/>
                <w:rtl/>
              </w:rPr>
              <w:t>8</w:t>
            </w:r>
          </w:p>
        </w:tc>
        <w:tc>
          <w:tcPr>
            <w:tcW w:w="1726" w:type="dxa"/>
            <w:shd w:val="clear" w:color="auto" w:fill="FFC000"/>
          </w:tcPr>
          <w:p w14:paraId="1AC1C0FE" w14:textId="77777777" w:rsidR="00F12B0E" w:rsidRDefault="00F12B0E" w:rsidP="002741C1">
            <w:pPr>
              <w:rPr>
                <w:rtl/>
              </w:rPr>
            </w:pPr>
            <w:r>
              <w:rPr>
                <w:rFonts w:hint="cs"/>
                <w:rtl/>
              </w:rPr>
              <w:t>4</w:t>
            </w:r>
          </w:p>
        </w:tc>
      </w:tr>
      <w:tr w:rsidR="00F12B0E" w14:paraId="6427A4FD" w14:textId="77777777" w:rsidTr="00221FC2">
        <w:trPr>
          <w:jc w:val="center"/>
        </w:trPr>
        <w:tc>
          <w:tcPr>
            <w:tcW w:w="1726" w:type="dxa"/>
          </w:tcPr>
          <w:p w14:paraId="52580F54" w14:textId="77777777" w:rsidR="00F12B0E" w:rsidRDefault="00F12B0E" w:rsidP="002741C1">
            <w:pPr>
              <w:rPr>
                <w:rtl/>
              </w:rPr>
            </w:pPr>
            <w:r w:rsidRPr="00624AE1">
              <w:rPr>
                <w:rFonts w:cs="Arial"/>
                <w:rtl/>
              </w:rPr>
              <w:t>גבוהה</w:t>
            </w:r>
          </w:p>
        </w:tc>
        <w:tc>
          <w:tcPr>
            <w:tcW w:w="1726" w:type="dxa"/>
            <w:shd w:val="clear" w:color="auto" w:fill="FF0000"/>
          </w:tcPr>
          <w:p w14:paraId="1750D964" w14:textId="77777777" w:rsidR="00F12B0E" w:rsidRDefault="00F12B0E" w:rsidP="002741C1">
            <w:pPr>
              <w:rPr>
                <w:rtl/>
              </w:rPr>
            </w:pPr>
            <w:r>
              <w:rPr>
                <w:rFonts w:hint="cs"/>
                <w:rtl/>
              </w:rPr>
              <w:t>12</w:t>
            </w:r>
          </w:p>
        </w:tc>
        <w:tc>
          <w:tcPr>
            <w:tcW w:w="1726" w:type="dxa"/>
            <w:shd w:val="clear" w:color="auto" w:fill="FFC000" w:themeFill="accent4"/>
          </w:tcPr>
          <w:p w14:paraId="13B09CEF" w14:textId="77777777" w:rsidR="00F12B0E" w:rsidRDefault="00F12B0E" w:rsidP="002741C1">
            <w:pPr>
              <w:rPr>
                <w:rtl/>
              </w:rPr>
            </w:pPr>
            <w:r>
              <w:rPr>
                <w:rFonts w:hint="cs"/>
                <w:rtl/>
              </w:rPr>
              <w:t>9</w:t>
            </w:r>
          </w:p>
        </w:tc>
        <w:tc>
          <w:tcPr>
            <w:tcW w:w="1726" w:type="dxa"/>
            <w:shd w:val="clear" w:color="auto" w:fill="FFC000" w:themeFill="accent4"/>
          </w:tcPr>
          <w:p w14:paraId="79813ADD" w14:textId="77777777" w:rsidR="00F12B0E" w:rsidRDefault="00F12B0E" w:rsidP="002741C1">
            <w:pPr>
              <w:rPr>
                <w:rtl/>
              </w:rPr>
            </w:pPr>
            <w:r>
              <w:rPr>
                <w:rFonts w:hint="cs"/>
                <w:rtl/>
              </w:rPr>
              <w:t>6</w:t>
            </w:r>
          </w:p>
        </w:tc>
        <w:tc>
          <w:tcPr>
            <w:tcW w:w="1726" w:type="dxa"/>
            <w:shd w:val="clear" w:color="auto" w:fill="00B050"/>
          </w:tcPr>
          <w:p w14:paraId="6DBC1968" w14:textId="77777777" w:rsidR="00F12B0E" w:rsidRDefault="00F12B0E" w:rsidP="002741C1">
            <w:pPr>
              <w:rPr>
                <w:rtl/>
              </w:rPr>
            </w:pPr>
            <w:r>
              <w:rPr>
                <w:rFonts w:hint="cs"/>
                <w:rtl/>
              </w:rPr>
              <w:t>3</w:t>
            </w:r>
          </w:p>
        </w:tc>
      </w:tr>
      <w:tr w:rsidR="00F12B0E" w14:paraId="2575B168" w14:textId="77777777" w:rsidTr="00221FC2">
        <w:trPr>
          <w:jc w:val="center"/>
        </w:trPr>
        <w:tc>
          <w:tcPr>
            <w:tcW w:w="1726" w:type="dxa"/>
          </w:tcPr>
          <w:p w14:paraId="5FF161A3" w14:textId="77777777" w:rsidR="00F12B0E" w:rsidRDefault="00F12B0E" w:rsidP="002741C1">
            <w:pPr>
              <w:rPr>
                <w:rtl/>
              </w:rPr>
            </w:pPr>
            <w:r w:rsidRPr="00624AE1">
              <w:rPr>
                <w:rFonts w:cs="Arial"/>
                <w:rtl/>
              </w:rPr>
              <w:t>בינונית</w:t>
            </w:r>
          </w:p>
        </w:tc>
        <w:tc>
          <w:tcPr>
            <w:tcW w:w="1726" w:type="dxa"/>
            <w:shd w:val="clear" w:color="auto" w:fill="FFC000" w:themeFill="accent4"/>
          </w:tcPr>
          <w:p w14:paraId="4A3BA15A" w14:textId="77777777" w:rsidR="00F12B0E" w:rsidRDefault="00F12B0E" w:rsidP="002741C1">
            <w:pPr>
              <w:rPr>
                <w:rtl/>
              </w:rPr>
            </w:pPr>
            <w:r>
              <w:rPr>
                <w:rFonts w:hint="cs"/>
                <w:rtl/>
              </w:rPr>
              <w:t>8</w:t>
            </w:r>
          </w:p>
        </w:tc>
        <w:tc>
          <w:tcPr>
            <w:tcW w:w="1726" w:type="dxa"/>
            <w:shd w:val="clear" w:color="auto" w:fill="FFC000" w:themeFill="accent4"/>
          </w:tcPr>
          <w:p w14:paraId="6CA9CC30" w14:textId="77777777" w:rsidR="00F12B0E" w:rsidRDefault="00F12B0E" w:rsidP="002741C1">
            <w:pPr>
              <w:rPr>
                <w:rtl/>
              </w:rPr>
            </w:pPr>
            <w:r>
              <w:rPr>
                <w:rFonts w:hint="cs"/>
                <w:rtl/>
              </w:rPr>
              <w:t>6</w:t>
            </w:r>
          </w:p>
        </w:tc>
        <w:tc>
          <w:tcPr>
            <w:tcW w:w="1726" w:type="dxa"/>
            <w:shd w:val="clear" w:color="auto" w:fill="FFC000" w:themeFill="accent4"/>
          </w:tcPr>
          <w:p w14:paraId="490B4D1D" w14:textId="77777777" w:rsidR="00F12B0E" w:rsidRDefault="00F12B0E" w:rsidP="002741C1">
            <w:pPr>
              <w:rPr>
                <w:rtl/>
              </w:rPr>
            </w:pPr>
            <w:r>
              <w:rPr>
                <w:rFonts w:hint="cs"/>
                <w:rtl/>
              </w:rPr>
              <w:t>4</w:t>
            </w:r>
          </w:p>
        </w:tc>
        <w:tc>
          <w:tcPr>
            <w:tcW w:w="1726" w:type="dxa"/>
            <w:shd w:val="clear" w:color="auto" w:fill="00B050"/>
          </w:tcPr>
          <w:p w14:paraId="519A3F28" w14:textId="77777777" w:rsidR="00F12B0E" w:rsidRDefault="00F12B0E" w:rsidP="002741C1">
            <w:pPr>
              <w:rPr>
                <w:rtl/>
              </w:rPr>
            </w:pPr>
            <w:r>
              <w:rPr>
                <w:rFonts w:hint="cs"/>
                <w:rtl/>
              </w:rPr>
              <w:t>2</w:t>
            </w:r>
          </w:p>
        </w:tc>
      </w:tr>
      <w:tr w:rsidR="00F12B0E" w14:paraId="1722AFFC" w14:textId="77777777" w:rsidTr="00221FC2">
        <w:trPr>
          <w:jc w:val="center"/>
        </w:trPr>
        <w:tc>
          <w:tcPr>
            <w:tcW w:w="1726" w:type="dxa"/>
          </w:tcPr>
          <w:p w14:paraId="2F23AE63" w14:textId="77777777" w:rsidR="00F12B0E" w:rsidRDefault="00F12B0E" w:rsidP="002741C1">
            <w:pPr>
              <w:rPr>
                <w:rtl/>
              </w:rPr>
            </w:pPr>
            <w:r w:rsidRPr="00624AE1">
              <w:rPr>
                <w:rFonts w:cs="Arial"/>
                <w:rtl/>
              </w:rPr>
              <w:t>נמוכה</w:t>
            </w:r>
          </w:p>
        </w:tc>
        <w:tc>
          <w:tcPr>
            <w:tcW w:w="1726" w:type="dxa"/>
            <w:shd w:val="clear" w:color="auto" w:fill="FFC000"/>
          </w:tcPr>
          <w:p w14:paraId="06E5CA02" w14:textId="77777777" w:rsidR="00F12B0E" w:rsidRDefault="00F12B0E" w:rsidP="002741C1">
            <w:pPr>
              <w:rPr>
                <w:rtl/>
              </w:rPr>
            </w:pPr>
            <w:r>
              <w:rPr>
                <w:rFonts w:hint="cs"/>
                <w:rtl/>
              </w:rPr>
              <w:t>4</w:t>
            </w:r>
          </w:p>
        </w:tc>
        <w:tc>
          <w:tcPr>
            <w:tcW w:w="1726" w:type="dxa"/>
            <w:shd w:val="clear" w:color="auto" w:fill="00B050"/>
          </w:tcPr>
          <w:p w14:paraId="3883717D" w14:textId="77777777" w:rsidR="00F12B0E" w:rsidRDefault="00F12B0E" w:rsidP="002741C1">
            <w:pPr>
              <w:rPr>
                <w:rtl/>
              </w:rPr>
            </w:pPr>
            <w:r>
              <w:rPr>
                <w:rFonts w:hint="cs"/>
                <w:rtl/>
              </w:rPr>
              <w:t>3</w:t>
            </w:r>
          </w:p>
        </w:tc>
        <w:tc>
          <w:tcPr>
            <w:tcW w:w="1726" w:type="dxa"/>
            <w:shd w:val="clear" w:color="auto" w:fill="00B050"/>
          </w:tcPr>
          <w:p w14:paraId="25A59C2F" w14:textId="77777777" w:rsidR="00F12B0E" w:rsidRDefault="00F12B0E" w:rsidP="002741C1">
            <w:pPr>
              <w:rPr>
                <w:rtl/>
              </w:rPr>
            </w:pPr>
            <w:r>
              <w:rPr>
                <w:rFonts w:hint="cs"/>
                <w:rtl/>
              </w:rPr>
              <w:t>2</w:t>
            </w:r>
          </w:p>
        </w:tc>
        <w:tc>
          <w:tcPr>
            <w:tcW w:w="1726" w:type="dxa"/>
            <w:shd w:val="clear" w:color="auto" w:fill="00B050"/>
          </w:tcPr>
          <w:p w14:paraId="5D656D65" w14:textId="77777777" w:rsidR="00F12B0E" w:rsidRDefault="00F12B0E" w:rsidP="00221FC2">
            <w:pPr>
              <w:keepNext/>
              <w:rPr>
                <w:rtl/>
              </w:rPr>
            </w:pPr>
            <w:r>
              <w:rPr>
                <w:rFonts w:hint="cs"/>
                <w:rtl/>
              </w:rPr>
              <w:t>1</w:t>
            </w:r>
          </w:p>
        </w:tc>
      </w:tr>
    </w:tbl>
    <w:p w14:paraId="28C6066E" w14:textId="3B6132D7" w:rsidR="00F12B0E" w:rsidRDefault="007B778F" w:rsidP="00221FC2">
      <w:pPr>
        <w:pStyle w:val="Caption"/>
        <w:rPr>
          <w:rtl/>
        </w:rPr>
      </w:pPr>
      <w:bookmarkStart w:id="291" w:name="_Toc85713990"/>
      <w:r>
        <w:rPr>
          <w:rtl/>
        </w:rPr>
        <w:t xml:space="preserve">טבלה </w:t>
      </w:r>
      <w:r>
        <w:rPr>
          <w:rtl/>
        </w:rPr>
        <w:fldChar w:fldCharType="begin"/>
      </w:r>
      <w:r>
        <w:rPr>
          <w:rtl/>
        </w:rPr>
        <w:instrText xml:space="preserve"> </w:instrText>
      </w:r>
      <w:r>
        <w:instrText>SEQ</w:instrText>
      </w:r>
      <w:r>
        <w:rPr>
          <w:rtl/>
        </w:rPr>
        <w:instrText xml:space="preserve"> טבלה \* </w:instrText>
      </w:r>
      <w:r>
        <w:instrText>ARABIC</w:instrText>
      </w:r>
      <w:r>
        <w:rPr>
          <w:rtl/>
        </w:rPr>
        <w:instrText xml:space="preserve"> </w:instrText>
      </w:r>
      <w:r>
        <w:rPr>
          <w:rtl/>
        </w:rPr>
        <w:fldChar w:fldCharType="separate"/>
      </w:r>
      <w:r w:rsidR="00C27A19">
        <w:rPr>
          <w:noProof/>
          <w:rtl/>
        </w:rPr>
        <w:t>1</w:t>
      </w:r>
      <w:r>
        <w:rPr>
          <w:rtl/>
        </w:rPr>
        <w:fldChar w:fldCharType="end"/>
      </w:r>
      <w:r>
        <w:rPr>
          <w:noProof/>
          <w:rtl/>
        </w:rPr>
        <w:t xml:space="preserve"> </w:t>
      </w:r>
      <w:r>
        <w:rPr>
          <w:rFonts w:hint="cs"/>
          <w:noProof/>
          <w:rtl/>
        </w:rPr>
        <w:t xml:space="preserve">ערך </w:t>
      </w:r>
      <w:r>
        <w:rPr>
          <w:rFonts w:hint="cs"/>
          <w:noProof/>
          <w:rtl/>
        </w:rPr>
        <w:t>סיכון</w:t>
      </w:r>
      <w:r>
        <w:rPr>
          <w:rFonts w:hint="cs"/>
          <w:noProof/>
          <w:rtl/>
        </w:rPr>
        <w:t xml:space="preserve"> כולל</w:t>
      </w:r>
      <w:bookmarkEnd w:id="291"/>
    </w:p>
    <w:p w14:paraId="4FF1600F" w14:textId="71B7F00A" w:rsidR="00F12B0E" w:rsidRPr="009D76F2" w:rsidRDefault="00F12B0E" w:rsidP="009D76F2"/>
    <w:tbl>
      <w:tblPr>
        <w:tblStyle w:val="TableGrid"/>
        <w:bidiVisual/>
        <w:tblW w:w="0" w:type="auto"/>
        <w:tblLook w:val="04A0" w:firstRow="1" w:lastRow="0" w:firstColumn="1" w:lastColumn="0" w:noHBand="0" w:noVBand="1"/>
      </w:tblPr>
      <w:tblGrid>
        <w:gridCol w:w="2845"/>
        <w:gridCol w:w="461"/>
        <w:gridCol w:w="5324"/>
      </w:tblGrid>
      <w:tr w:rsidR="00F12B0E" w14:paraId="2DA285E3" w14:textId="77777777" w:rsidTr="002741C1">
        <w:tc>
          <w:tcPr>
            <w:tcW w:w="2845" w:type="dxa"/>
          </w:tcPr>
          <w:p w14:paraId="79FEFED4" w14:textId="77777777" w:rsidR="00F12B0E" w:rsidRDefault="00F12B0E" w:rsidP="002741C1">
            <w:pPr>
              <w:rPr>
                <w:rtl/>
              </w:rPr>
            </w:pPr>
            <w:r>
              <w:rPr>
                <w:rFonts w:hint="cs"/>
                <w:rtl/>
              </w:rPr>
              <w:t>סיכון</w:t>
            </w:r>
          </w:p>
        </w:tc>
        <w:tc>
          <w:tcPr>
            <w:tcW w:w="5785" w:type="dxa"/>
            <w:gridSpan w:val="2"/>
          </w:tcPr>
          <w:p w14:paraId="468313FC" w14:textId="77777777" w:rsidR="00F12B0E" w:rsidRDefault="00F12B0E" w:rsidP="002741C1">
            <w:pPr>
              <w:rPr>
                <w:rtl/>
              </w:rPr>
            </w:pPr>
            <w:r>
              <w:rPr>
                <w:rFonts w:hint="cs"/>
                <w:rtl/>
              </w:rPr>
              <w:t>מניעת שירות ע"י תקיפת המערכת המרכזית 130</w:t>
            </w:r>
          </w:p>
        </w:tc>
      </w:tr>
      <w:tr w:rsidR="00F12B0E" w14:paraId="35566D97" w14:textId="77777777" w:rsidTr="002741C1">
        <w:tc>
          <w:tcPr>
            <w:tcW w:w="2845" w:type="dxa"/>
          </w:tcPr>
          <w:p w14:paraId="4EF7190D" w14:textId="77777777" w:rsidR="00F12B0E" w:rsidRDefault="00F12B0E" w:rsidP="002741C1">
            <w:pPr>
              <w:rPr>
                <w:rtl/>
              </w:rPr>
            </w:pPr>
            <w:r>
              <w:rPr>
                <w:rFonts w:hint="cs"/>
                <w:rtl/>
              </w:rPr>
              <w:t>הסבר</w:t>
            </w:r>
          </w:p>
        </w:tc>
        <w:tc>
          <w:tcPr>
            <w:tcW w:w="5785" w:type="dxa"/>
            <w:gridSpan w:val="2"/>
          </w:tcPr>
          <w:p w14:paraId="7888DB6A" w14:textId="77777777" w:rsidR="00F12B0E" w:rsidRDefault="00F12B0E" w:rsidP="002741C1">
            <w:r>
              <w:rPr>
                <w:rFonts w:hint="cs"/>
                <w:rtl/>
              </w:rPr>
              <w:t>תקיפת המערכת המרכזית</w:t>
            </w:r>
            <w:r>
              <w:t xml:space="preserve"> </w:t>
            </w:r>
            <w:r>
              <w:rPr>
                <w:rFonts w:hint="cs"/>
                <w:rtl/>
              </w:rPr>
              <w:t xml:space="preserve"> בהתקפה מסוג </w:t>
            </w:r>
            <w:r>
              <w:t>DoS</w:t>
            </w:r>
            <w:r>
              <w:rPr>
                <w:rFonts w:hint="cs"/>
                <w:rtl/>
              </w:rPr>
              <w:t xml:space="preserve"> תמנע מתן שירות ע:י מניעת החיבור בן המומחה למכשיר שבשימוש הפציינ</w:t>
            </w:r>
            <w:r>
              <w:rPr>
                <w:rFonts w:hint="eastAsia"/>
                <w:rtl/>
              </w:rPr>
              <w:t>ט</w:t>
            </w:r>
            <w:r>
              <w:rPr>
                <w:rFonts w:hint="cs"/>
                <w:rtl/>
              </w:rPr>
              <w:t>. התקפה זאת אפשר לבצע למשל ע"י דימוי פניות של מספר רב של מכשירי קצה למערכת המרכזית ללא המשך הפעילות.</w:t>
            </w:r>
          </w:p>
        </w:tc>
      </w:tr>
      <w:tr w:rsidR="00F12B0E" w14:paraId="28D918FE" w14:textId="77777777" w:rsidTr="002741C1">
        <w:tc>
          <w:tcPr>
            <w:tcW w:w="2845" w:type="dxa"/>
          </w:tcPr>
          <w:p w14:paraId="4FB70BE7" w14:textId="77777777" w:rsidR="00F12B0E" w:rsidRDefault="00F12B0E" w:rsidP="002741C1">
            <w:pPr>
              <w:rPr>
                <w:rtl/>
              </w:rPr>
            </w:pPr>
            <w:r>
              <w:rPr>
                <w:rFonts w:hint="cs"/>
                <w:rtl/>
              </w:rPr>
              <w:t>השפעה</w:t>
            </w:r>
          </w:p>
        </w:tc>
        <w:tc>
          <w:tcPr>
            <w:tcW w:w="461" w:type="dxa"/>
          </w:tcPr>
          <w:p w14:paraId="3C5072C9" w14:textId="77777777" w:rsidR="00F12B0E" w:rsidRDefault="00F12B0E" w:rsidP="002741C1">
            <w:pPr>
              <w:rPr>
                <w:rtl/>
              </w:rPr>
            </w:pPr>
            <w:r>
              <w:rPr>
                <w:rFonts w:hint="cs"/>
              </w:rPr>
              <w:t>C</w:t>
            </w:r>
          </w:p>
        </w:tc>
        <w:tc>
          <w:tcPr>
            <w:tcW w:w="5324" w:type="dxa"/>
          </w:tcPr>
          <w:p w14:paraId="75506900" w14:textId="77777777" w:rsidR="00F12B0E" w:rsidRDefault="00F12B0E" w:rsidP="002741C1">
            <w:pPr>
              <w:rPr>
                <w:rtl/>
              </w:rPr>
            </w:pPr>
            <w:r>
              <w:rPr>
                <w:rFonts w:hint="cs"/>
                <w:rtl/>
              </w:rPr>
              <w:t>סיכון זה לא פוגע בסודיות המידע</w:t>
            </w:r>
          </w:p>
        </w:tc>
      </w:tr>
      <w:tr w:rsidR="00F12B0E" w14:paraId="3FAA7901" w14:textId="77777777" w:rsidTr="002741C1">
        <w:tc>
          <w:tcPr>
            <w:tcW w:w="2845" w:type="dxa"/>
          </w:tcPr>
          <w:p w14:paraId="2BA082A5" w14:textId="77777777" w:rsidR="00F12B0E" w:rsidRDefault="00F12B0E" w:rsidP="002741C1">
            <w:pPr>
              <w:rPr>
                <w:rtl/>
              </w:rPr>
            </w:pPr>
          </w:p>
        </w:tc>
        <w:tc>
          <w:tcPr>
            <w:tcW w:w="461" w:type="dxa"/>
          </w:tcPr>
          <w:p w14:paraId="47C0BA86" w14:textId="77777777" w:rsidR="00F12B0E" w:rsidRDefault="00F12B0E" w:rsidP="002741C1">
            <w:pPr>
              <w:rPr>
                <w:rtl/>
              </w:rPr>
            </w:pPr>
            <w:r>
              <w:rPr>
                <w:rFonts w:hint="cs"/>
              </w:rPr>
              <w:t>I</w:t>
            </w:r>
          </w:p>
        </w:tc>
        <w:tc>
          <w:tcPr>
            <w:tcW w:w="5324" w:type="dxa"/>
          </w:tcPr>
          <w:p w14:paraId="47C08491" w14:textId="77777777" w:rsidR="00F12B0E" w:rsidRDefault="00F12B0E" w:rsidP="002741C1">
            <w:pPr>
              <w:rPr>
                <w:rtl/>
              </w:rPr>
            </w:pPr>
            <w:r>
              <w:rPr>
                <w:rFonts w:hint="cs"/>
                <w:rtl/>
              </w:rPr>
              <w:t>סיכון זה אינו פוגע בשלמות המידע</w:t>
            </w:r>
          </w:p>
        </w:tc>
      </w:tr>
      <w:tr w:rsidR="00F12B0E" w14:paraId="0DECB929" w14:textId="77777777" w:rsidTr="002741C1">
        <w:tc>
          <w:tcPr>
            <w:tcW w:w="2845" w:type="dxa"/>
          </w:tcPr>
          <w:p w14:paraId="09F0FC66" w14:textId="77777777" w:rsidR="00F12B0E" w:rsidRDefault="00F12B0E" w:rsidP="002741C1">
            <w:pPr>
              <w:rPr>
                <w:rtl/>
              </w:rPr>
            </w:pPr>
          </w:p>
        </w:tc>
        <w:tc>
          <w:tcPr>
            <w:tcW w:w="461" w:type="dxa"/>
          </w:tcPr>
          <w:p w14:paraId="7D0F9125" w14:textId="77777777" w:rsidR="00F12B0E" w:rsidRDefault="00F12B0E" w:rsidP="002741C1">
            <w:pPr>
              <w:rPr>
                <w:rtl/>
              </w:rPr>
            </w:pPr>
            <w:r>
              <w:rPr>
                <w:rFonts w:hint="cs"/>
              </w:rPr>
              <w:t>A</w:t>
            </w:r>
          </w:p>
        </w:tc>
        <w:tc>
          <w:tcPr>
            <w:tcW w:w="5324" w:type="dxa"/>
          </w:tcPr>
          <w:p w14:paraId="59402C34" w14:textId="77777777" w:rsidR="00F12B0E" w:rsidRDefault="00F12B0E" w:rsidP="002741C1">
            <w:pPr>
              <w:rPr>
                <w:rtl/>
              </w:rPr>
            </w:pPr>
            <w:r>
              <w:rPr>
                <w:rFonts w:hint="cs"/>
                <w:rtl/>
              </w:rPr>
              <w:t>סיכון זה יגרום לפגיעה בזמינות</w:t>
            </w:r>
          </w:p>
        </w:tc>
      </w:tr>
      <w:tr w:rsidR="00F12B0E" w14:paraId="20E106CF" w14:textId="77777777" w:rsidTr="002741C1">
        <w:tc>
          <w:tcPr>
            <w:tcW w:w="2845" w:type="dxa"/>
          </w:tcPr>
          <w:p w14:paraId="4D880D72" w14:textId="77777777" w:rsidR="00F12B0E" w:rsidRDefault="00F12B0E" w:rsidP="002741C1">
            <w:pPr>
              <w:rPr>
                <w:rtl/>
              </w:rPr>
            </w:pPr>
            <w:r>
              <w:rPr>
                <w:rFonts w:hint="cs"/>
                <w:rtl/>
              </w:rPr>
              <w:t>עוצמת הסיכון</w:t>
            </w:r>
          </w:p>
        </w:tc>
        <w:tc>
          <w:tcPr>
            <w:tcW w:w="461" w:type="dxa"/>
          </w:tcPr>
          <w:p w14:paraId="7778A70D" w14:textId="77777777" w:rsidR="00F12B0E" w:rsidRDefault="00F12B0E" w:rsidP="002741C1">
            <w:pPr>
              <w:rPr>
                <w:rtl/>
              </w:rPr>
            </w:pPr>
            <w:r>
              <w:rPr>
                <w:rFonts w:hint="cs"/>
                <w:rtl/>
              </w:rPr>
              <w:t>4</w:t>
            </w:r>
          </w:p>
        </w:tc>
        <w:tc>
          <w:tcPr>
            <w:tcW w:w="5324" w:type="dxa"/>
          </w:tcPr>
          <w:p w14:paraId="6AAD995A" w14:textId="77777777" w:rsidR="00F12B0E" w:rsidRDefault="00F12B0E" w:rsidP="002741C1">
            <w:pPr>
              <w:rPr>
                <w:rtl/>
              </w:rPr>
            </w:pPr>
            <w:r>
              <w:rPr>
                <w:rFonts w:hint="cs"/>
                <w:rtl/>
              </w:rPr>
              <w:t>יגרום לשיתוק מושלם של השירות</w:t>
            </w:r>
          </w:p>
        </w:tc>
      </w:tr>
      <w:tr w:rsidR="00F12B0E" w14:paraId="710DD2BA" w14:textId="77777777" w:rsidTr="002741C1">
        <w:tc>
          <w:tcPr>
            <w:tcW w:w="2845" w:type="dxa"/>
          </w:tcPr>
          <w:p w14:paraId="73CF095D" w14:textId="77777777" w:rsidR="00F12B0E" w:rsidRDefault="00F12B0E" w:rsidP="002741C1">
            <w:pPr>
              <w:rPr>
                <w:rtl/>
              </w:rPr>
            </w:pPr>
            <w:r>
              <w:rPr>
                <w:rFonts w:hint="cs"/>
                <w:rtl/>
              </w:rPr>
              <w:t>סבירות הסיכון</w:t>
            </w:r>
          </w:p>
        </w:tc>
        <w:tc>
          <w:tcPr>
            <w:tcW w:w="461" w:type="dxa"/>
          </w:tcPr>
          <w:p w14:paraId="68A730A4" w14:textId="77777777" w:rsidR="00F12B0E" w:rsidRDefault="00F12B0E" w:rsidP="002741C1">
            <w:pPr>
              <w:rPr>
                <w:rtl/>
              </w:rPr>
            </w:pPr>
            <w:r>
              <w:rPr>
                <w:rFonts w:hint="cs"/>
                <w:rtl/>
              </w:rPr>
              <w:t>3</w:t>
            </w:r>
          </w:p>
        </w:tc>
        <w:tc>
          <w:tcPr>
            <w:tcW w:w="5324" w:type="dxa"/>
          </w:tcPr>
          <w:p w14:paraId="7101E728" w14:textId="77777777" w:rsidR="00F12B0E" w:rsidRDefault="00F12B0E" w:rsidP="002741C1">
            <w:pPr>
              <w:rPr>
                <w:rtl/>
              </w:rPr>
            </w:pPr>
          </w:p>
        </w:tc>
      </w:tr>
      <w:tr w:rsidR="00F12B0E" w14:paraId="6B805DE4" w14:textId="77777777" w:rsidTr="002741C1">
        <w:tc>
          <w:tcPr>
            <w:tcW w:w="2845" w:type="dxa"/>
          </w:tcPr>
          <w:p w14:paraId="3A5A2AAC" w14:textId="77777777" w:rsidR="00F12B0E" w:rsidRDefault="00F12B0E" w:rsidP="002741C1">
            <w:pPr>
              <w:rPr>
                <w:rtl/>
              </w:rPr>
            </w:pPr>
            <w:r>
              <w:rPr>
                <w:rFonts w:hint="cs"/>
                <w:rtl/>
              </w:rPr>
              <w:t>ציון כללי</w:t>
            </w:r>
          </w:p>
        </w:tc>
        <w:tc>
          <w:tcPr>
            <w:tcW w:w="5785" w:type="dxa"/>
            <w:gridSpan w:val="2"/>
            <w:shd w:val="clear" w:color="auto" w:fill="FF0000"/>
          </w:tcPr>
          <w:p w14:paraId="3023E120" w14:textId="77777777" w:rsidR="00F12B0E" w:rsidRDefault="00F12B0E" w:rsidP="002741C1">
            <w:pPr>
              <w:rPr>
                <w:rtl/>
              </w:rPr>
            </w:pPr>
            <w:r>
              <w:rPr>
                <w:rFonts w:hint="cs"/>
                <w:rtl/>
              </w:rPr>
              <w:t>12</w:t>
            </w:r>
          </w:p>
        </w:tc>
      </w:tr>
      <w:tr w:rsidR="00F12B0E" w14:paraId="2F84E36D" w14:textId="77777777" w:rsidTr="002741C1">
        <w:tc>
          <w:tcPr>
            <w:tcW w:w="2845" w:type="dxa"/>
          </w:tcPr>
          <w:p w14:paraId="369EE8CB" w14:textId="77777777" w:rsidR="00F12B0E" w:rsidRDefault="00F12B0E" w:rsidP="002741C1">
            <w:pPr>
              <w:rPr>
                <w:rtl/>
              </w:rPr>
            </w:pPr>
            <w:r>
              <w:rPr>
                <w:rFonts w:hint="cs"/>
                <w:rtl/>
              </w:rPr>
              <w:t>הערות</w:t>
            </w:r>
          </w:p>
        </w:tc>
        <w:tc>
          <w:tcPr>
            <w:tcW w:w="5785" w:type="dxa"/>
            <w:gridSpan w:val="2"/>
          </w:tcPr>
          <w:p w14:paraId="09557C0E" w14:textId="77777777" w:rsidR="00F12B0E" w:rsidRDefault="00F12B0E" w:rsidP="009D76F2">
            <w:pPr>
              <w:keepNext/>
              <w:rPr>
                <w:rtl/>
              </w:rPr>
            </w:pPr>
            <w:r>
              <w:rPr>
                <w:rFonts w:hint="cs"/>
                <w:rtl/>
              </w:rPr>
              <w:t>הערכה בלבד אין מידע על ביזור השרתים וההגנה עליהם</w:t>
            </w:r>
          </w:p>
        </w:tc>
      </w:tr>
    </w:tbl>
    <w:p w14:paraId="7441FA02" w14:textId="722FCDDD" w:rsidR="009D76F2" w:rsidRDefault="009D76F2">
      <w:pPr>
        <w:pStyle w:val="Caption"/>
      </w:pPr>
      <w:bookmarkStart w:id="292" w:name="_Toc85713991"/>
      <w:r>
        <w:rPr>
          <w:rtl/>
        </w:rPr>
        <w:t xml:space="preserve">טבלה </w:t>
      </w:r>
      <w:r>
        <w:rPr>
          <w:rtl/>
        </w:rPr>
        <w:fldChar w:fldCharType="begin"/>
      </w:r>
      <w:r>
        <w:rPr>
          <w:rtl/>
        </w:rPr>
        <w:instrText xml:space="preserve"> </w:instrText>
      </w:r>
      <w:r>
        <w:instrText>SEQ</w:instrText>
      </w:r>
      <w:r>
        <w:rPr>
          <w:rtl/>
        </w:rPr>
        <w:instrText xml:space="preserve"> טבלה \* </w:instrText>
      </w:r>
      <w:r>
        <w:instrText>ARABIC</w:instrText>
      </w:r>
      <w:r>
        <w:rPr>
          <w:rtl/>
        </w:rPr>
        <w:instrText xml:space="preserve"> </w:instrText>
      </w:r>
      <w:r>
        <w:rPr>
          <w:rtl/>
        </w:rPr>
        <w:fldChar w:fldCharType="separate"/>
      </w:r>
      <w:r w:rsidR="00C27A19">
        <w:rPr>
          <w:noProof/>
          <w:rtl/>
        </w:rPr>
        <w:t>2</w:t>
      </w:r>
      <w:r>
        <w:rPr>
          <w:rtl/>
        </w:rPr>
        <w:fldChar w:fldCharType="end"/>
      </w:r>
      <w:r>
        <w:rPr>
          <w:noProof/>
          <w:rtl/>
        </w:rPr>
        <w:t xml:space="preserve"> </w:t>
      </w:r>
      <w:r w:rsidRPr="00932C77">
        <w:rPr>
          <w:noProof/>
          <w:rtl/>
        </w:rPr>
        <w:t>סיכון 1 - מניעת שירות ע"י תקיפת המערכת המרכזית</w:t>
      </w:r>
      <w:bookmarkEnd w:id="292"/>
    </w:p>
    <w:p w14:paraId="67AECDF9" w14:textId="77777777" w:rsidR="008F5C6D" w:rsidRDefault="008F5C6D">
      <w:pPr>
        <w:widowControl/>
        <w:bidi w:val="0"/>
        <w:adjustRightInd/>
        <w:spacing w:line="240" w:lineRule="auto"/>
        <w:textAlignment w:val="auto"/>
        <w:rPr>
          <w:rtl/>
        </w:rPr>
      </w:pPr>
      <w:r>
        <w:rPr>
          <w:rtl/>
        </w:rPr>
        <w:br w:type="page"/>
      </w:r>
    </w:p>
    <w:p w14:paraId="1256E016" w14:textId="1A24FDFA" w:rsidR="00F12B0E" w:rsidRPr="0010730F" w:rsidRDefault="00F12B0E" w:rsidP="0010730F"/>
    <w:tbl>
      <w:tblPr>
        <w:tblStyle w:val="TableGrid"/>
        <w:bidiVisual/>
        <w:tblW w:w="0" w:type="auto"/>
        <w:tblLook w:val="04A0" w:firstRow="1" w:lastRow="0" w:firstColumn="1" w:lastColumn="0" w:noHBand="0" w:noVBand="1"/>
      </w:tblPr>
      <w:tblGrid>
        <w:gridCol w:w="2876"/>
        <w:gridCol w:w="390"/>
        <w:gridCol w:w="5394"/>
      </w:tblGrid>
      <w:tr w:rsidR="00F12B0E" w14:paraId="2E2E17C1" w14:textId="77777777" w:rsidTr="002741C1">
        <w:tc>
          <w:tcPr>
            <w:tcW w:w="2876" w:type="dxa"/>
          </w:tcPr>
          <w:p w14:paraId="29DF63D1" w14:textId="77777777" w:rsidR="00F12B0E" w:rsidRDefault="00F12B0E" w:rsidP="002741C1">
            <w:pPr>
              <w:rPr>
                <w:rtl/>
              </w:rPr>
            </w:pPr>
            <w:r>
              <w:rPr>
                <w:rFonts w:hint="cs"/>
                <w:rtl/>
              </w:rPr>
              <w:t>סיכון</w:t>
            </w:r>
          </w:p>
        </w:tc>
        <w:tc>
          <w:tcPr>
            <w:tcW w:w="5754" w:type="dxa"/>
            <w:gridSpan w:val="2"/>
          </w:tcPr>
          <w:p w14:paraId="7A0508C3" w14:textId="77777777" w:rsidR="00F12B0E" w:rsidRDefault="00F12B0E" w:rsidP="002741C1">
            <w:pPr>
              <w:rPr>
                <w:rtl/>
              </w:rPr>
            </w:pPr>
            <w:r>
              <w:rPr>
                <w:rFonts w:hint="cs"/>
                <w:rtl/>
              </w:rPr>
              <w:t>מניעת שירות ע"י תקיפת המערכת המרכזית 130</w:t>
            </w:r>
          </w:p>
        </w:tc>
      </w:tr>
      <w:tr w:rsidR="00F12B0E" w14:paraId="5C450990" w14:textId="77777777" w:rsidTr="002741C1">
        <w:tc>
          <w:tcPr>
            <w:tcW w:w="2876" w:type="dxa"/>
          </w:tcPr>
          <w:p w14:paraId="395204C8" w14:textId="77777777" w:rsidR="00F12B0E" w:rsidRDefault="00F12B0E" w:rsidP="002741C1">
            <w:pPr>
              <w:rPr>
                <w:rtl/>
              </w:rPr>
            </w:pPr>
            <w:r>
              <w:rPr>
                <w:rFonts w:hint="cs"/>
                <w:rtl/>
              </w:rPr>
              <w:t>הסבר</w:t>
            </w:r>
          </w:p>
        </w:tc>
        <w:tc>
          <w:tcPr>
            <w:tcW w:w="5754" w:type="dxa"/>
            <w:gridSpan w:val="2"/>
          </w:tcPr>
          <w:p w14:paraId="1A8E32F1" w14:textId="77777777" w:rsidR="00F12B0E" w:rsidRDefault="00F12B0E" w:rsidP="002741C1">
            <w:pPr>
              <w:rPr>
                <w:rtl/>
              </w:rPr>
            </w:pPr>
            <w:r>
              <w:rPr>
                <w:rFonts w:hint="cs"/>
                <w:rtl/>
              </w:rPr>
              <w:t>תקיפת המערכת המרכזית</w:t>
            </w:r>
            <w:r>
              <w:t xml:space="preserve"> </w:t>
            </w:r>
            <w:r>
              <w:rPr>
                <w:rFonts w:hint="cs"/>
                <w:rtl/>
              </w:rPr>
              <w:t xml:space="preserve"> בהתקפה מסוג </w:t>
            </w:r>
            <w:r>
              <w:t>DoS</w:t>
            </w:r>
            <w:r>
              <w:rPr>
                <w:rFonts w:hint="cs"/>
                <w:rtl/>
              </w:rPr>
              <w:t xml:space="preserve"> תמנע מתן שירות ע:י מניעת העברת המידע כולו או חלקו בן המומחה למכשיר שבשימוש הפציינ</w:t>
            </w:r>
            <w:r>
              <w:rPr>
                <w:rFonts w:hint="eastAsia"/>
                <w:rtl/>
              </w:rPr>
              <w:t>ט</w:t>
            </w:r>
            <w:r>
              <w:rPr>
                <w:rFonts w:hint="cs"/>
                <w:rtl/>
              </w:rPr>
              <w:t>. התקפה זאת אפשר לבצע למשל ע"י דימוי פניות של מספר רב של מכשירי קצה למערכת המרכזית ללא המשך הפעילות</w:t>
            </w:r>
          </w:p>
        </w:tc>
      </w:tr>
      <w:tr w:rsidR="00F12B0E" w14:paraId="47E845FF" w14:textId="77777777" w:rsidTr="002741C1">
        <w:tc>
          <w:tcPr>
            <w:tcW w:w="2876" w:type="dxa"/>
          </w:tcPr>
          <w:p w14:paraId="5F8CB420" w14:textId="77777777" w:rsidR="00F12B0E" w:rsidRDefault="00F12B0E" w:rsidP="002741C1">
            <w:pPr>
              <w:rPr>
                <w:rtl/>
              </w:rPr>
            </w:pPr>
            <w:r>
              <w:rPr>
                <w:rFonts w:hint="cs"/>
                <w:rtl/>
              </w:rPr>
              <w:t>השפעה</w:t>
            </w:r>
          </w:p>
        </w:tc>
        <w:tc>
          <w:tcPr>
            <w:tcW w:w="360" w:type="dxa"/>
          </w:tcPr>
          <w:p w14:paraId="33E70F29" w14:textId="77777777" w:rsidR="00F12B0E" w:rsidRDefault="00F12B0E" w:rsidP="002741C1">
            <w:pPr>
              <w:rPr>
                <w:rtl/>
              </w:rPr>
            </w:pPr>
            <w:r>
              <w:rPr>
                <w:rFonts w:hint="cs"/>
              </w:rPr>
              <w:t>C</w:t>
            </w:r>
          </w:p>
        </w:tc>
        <w:tc>
          <w:tcPr>
            <w:tcW w:w="5394" w:type="dxa"/>
          </w:tcPr>
          <w:p w14:paraId="423D6213" w14:textId="77777777" w:rsidR="00F12B0E" w:rsidRDefault="00F12B0E" w:rsidP="002741C1">
            <w:pPr>
              <w:rPr>
                <w:rtl/>
              </w:rPr>
            </w:pPr>
            <w:r>
              <w:rPr>
                <w:rFonts w:hint="cs"/>
                <w:rtl/>
              </w:rPr>
              <w:t>סיכון זה לא פוגע בסודיות המידע</w:t>
            </w:r>
          </w:p>
        </w:tc>
      </w:tr>
      <w:tr w:rsidR="00F12B0E" w14:paraId="3E0FB0C1" w14:textId="77777777" w:rsidTr="002741C1">
        <w:tc>
          <w:tcPr>
            <w:tcW w:w="2876" w:type="dxa"/>
          </w:tcPr>
          <w:p w14:paraId="34D23256" w14:textId="77777777" w:rsidR="00F12B0E" w:rsidRDefault="00F12B0E" w:rsidP="002741C1">
            <w:pPr>
              <w:rPr>
                <w:rtl/>
              </w:rPr>
            </w:pPr>
          </w:p>
        </w:tc>
        <w:tc>
          <w:tcPr>
            <w:tcW w:w="360" w:type="dxa"/>
          </w:tcPr>
          <w:p w14:paraId="7EE1D9E4" w14:textId="77777777" w:rsidR="00F12B0E" w:rsidRDefault="00F12B0E" w:rsidP="002741C1">
            <w:pPr>
              <w:rPr>
                <w:rtl/>
              </w:rPr>
            </w:pPr>
            <w:r>
              <w:rPr>
                <w:rFonts w:hint="cs"/>
              </w:rPr>
              <w:t>I</w:t>
            </w:r>
          </w:p>
        </w:tc>
        <w:tc>
          <w:tcPr>
            <w:tcW w:w="5394" w:type="dxa"/>
          </w:tcPr>
          <w:p w14:paraId="3970F910" w14:textId="77777777" w:rsidR="00F12B0E" w:rsidRDefault="00F12B0E" w:rsidP="002741C1">
            <w:pPr>
              <w:rPr>
                <w:rtl/>
              </w:rPr>
            </w:pPr>
            <w:r>
              <w:rPr>
                <w:rFonts w:hint="cs"/>
                <w:rtl/>
              </w:rPr>
              <w:t>סיכון זה פוגע בשלמות המידע, מידע חלקי בלבד יגיע למערכת המרכזית או שלא יגיע כלל</w:t>
            </w:r>
          </w:p>
        </w:tc>
      </w:tr>
      <w:tr w:rsidR="00F12B0E" w14:paraId="548D1CB8" w14:textId="77777777" w:rsidTr="002741C1">
        <w:tc>
          <w:tcPr>
            <w:tcW w:w="2876" w:type="dxa"/>
          </w:tcPr>
          <w:p w14:paraId="7AFCC310" w14:textId="77777777" w:rsidR="00F12B0E" w:rsidRDefault="00F12B0E" w:rsidP="002741C1">
            <w:pPr>
              <w:rPr>
                <w:rtl/>
              </w:rPr>
            </w:pPr>
          </w:p>
        </w:tc>
        <w:tc>
          <w:tcPr>
            <w:tcW w:w="360" w:type="dxa"/>
          </w:tcPr>
          <w:p w14:paraId="4DD42CAE" w14:textId="77777777" w:rsidR="00F12B0E" w:rsidRDefault="00F12B0E" w:rsidP="002741C1">
            <w:pPr>
              <w:rPr>
                <w:rtl/>
              </w:rPr>
            </w:pPr>
            <w:r>
              <w:rPr>
                <w:rFonts w:hint="cs"/>
              </w:rPr>
              <w:t>A</w:t>
            </w:r>
          </w:p>
        </w:tc>
        <w:tc>
          <w:tcPr>
            <w:tcW w:w="5394" w:type="dxa"/>
          </w:tcPr>
          <w:p w14:paraId="5FC2F064" w14:textId="77777777" w:rsidR="00F12B0E" w:rsidRDefault="00F12B0E" w:rsidP="002741C1">
            <w:pPr>
              <w:rPr>
                <w:rtl/>
              </w:rPr>
            </w:pPr>
            <w:r>
              <w:rPr>
                <w:rFonts w:hint="cs"/>
                <w:rtl/>
              </w:rPr>
              <w:t>סיכון זה עלול לגרום לפגיעה בזמינות ע"י העמסת השרתים בבקשות מחדש וניסיון לחידוש קשר</w:t>
            </w:r>
          </w:p>
        </w:tc>
      </w:tr>
      <w:tr w:rsidR="00F12B0E" w14:paraId="12EEDEF3" w14:textId="77777777" w:rsidTr="002741C1">
        <w:tc>
          <w:tcPr>
            <w:tcW w:w="2876" w:type="dxa"/>
          </w:tcPr>
          <w:p w14:paraId="4493AA5E" w14:textId="77777777" w:rsidR="00F12B0E" w:rsidRDefault="00F12B0E" w:rsidP="002741C1">
            <w:pPr>
              <w:rPr>
                <w:rtl/>
              </w:rPr>
            </w:pPr>
            <w:r>
              <w:rPr>
                <w:rFonts w:hint="cs"/>
                <w:rtl/>
              </w:rPr>
              <w:t>עוצמת הסיכון</w:t>
            </w:r>
          </w:p>
        </w:tc>
        <w:tc>
          <w:tcPr>
            <w:tcW w:w="360" w:type="dxa"/>
          </w:tcPr>
          <w:p w14:paraId="6FFBA4B9" w14:textId="77777777" w:rsidR="00F12B0E" w:rsidRDefault="00F12B0E" w:rsidP="002741C1">
            <w:pPr>
              <w:rPr>
                <w:rtl/>
              </w:rPr>
            </w:pPr>
            <w:r>
              <w:rPr>
                <w:rFonts w:hint="cs"/>
                <w:rtl/>
              </w:rPr>
              <w:t>3</w:t>
            </w:r>
          </w:p>
        </w:tc>
        <w:tc>
          <w:tcPr>
            <w:tcW w:w="5394" w:type="dxa"/>
          </w:tcPr>
          <w:p w14:paraId="23EB3F7A" w14:textId="77777777" w:rsidR="00F12B0E" w:rsidRDefault="00F12B0E" w:rsidP="002741C1">
            <w:pPr>
              <w:rPr>
                <w:rtl/>
              </w:rPr>
            </w:pPr>
            <w:r>
              <w:rPr>
                <w:rFonts w:hint="cs"/>
                <w:rtl/>
              </w:rPr>
              <w:t>יגרום לשיתוק חלקי של השירות</w:t>
            </w:r>
          </w:p>
        </w:tc>
      </w:tr>
      <w:tr w:rsidR="00F12B0E" w14:paraId="1DC0D5DB" w14:textId="77777777" w:rsidTr="002741C1">
        <w:tc>
          <w:tcPr>
            <w:tcW w:w="2876" w:type="dxa"/>
          </w:tcPr>
          <w:p w14:paraId="70EBC985" w14:textId="77777777" w:rsidR="00F12B0E" w:rsidRDefault="00F12B0E" w:rsidP="002741C1">
            <w:pPr>
              <w:rPr>
                <w:rtl/>
              </w:rPr>
            </w:pPr>
            <w:r>
              <w:rPr>
                <w:rFonts w:hint="cs"/>
                <w:rtl/>
              </w:rPr>
              <w:t>סבירות הסיכון</w:t>
            </w:r>
          </w:p>
        </w:tc>
        <w:tc>
          <w:tcPr>
            <w:tcW w:w="360" w:type="dxa"/>
          </w:tcPr>
          <w:p w14:paraId="209EEAD4" w14:textId="77777777" w:rsidR="00F12B0E" w:rsidRDefault="00F12B0E" w:rsidP="002741C1">
            <w:pPr>
              <w:rPr>
                <w:rtl/>
              </w:rPr>
            </w:pPr>
            <w:r>
              <w:rPr>
                <w:rFonts w:hint="cs"/>
                <w:rtl/>
              </w:rPr>
              <w:t>3</w:t>
            </w:r>
          </w:p>
        </w:tc>
        <w:tc>
          <w:tcPr>
            <w:tcW w:w="5394" w:type="dxa"/>
          </w:tcPr>
          <w:p w14:paraId="0BA39612" w14:textId="77777777" w:rsidR="00F12B0E" w:rsidRDefault="00F12B0E" w:rsidP="002741C1">
            <w:pPr>
              <w:rPr>
                <w:rtl/>
              </w:rPr>
            </w:pPr>
          </w:p>
        </w:tc>
      </w:tr>
      <w:tr w:rsidR="00F12B0E" w14:paraId="4D09995B" w14:textId="77777777" w:rsidTr="002741C1">
        <w:tc>
          <w:tcPr>
            <w:tcW w:w="2876" w:type="dxa"/>
          </w:tcPr>
          <w:p w14:paraId="09D8F792" w14:textId="77777777" w:rsidR="00F12B0E" w:rsidRDefault="00F12B0E" w:rsidP="002741C1">
            <w:pPr>
              <w:rPr>
                <w:rtl/>
              </w:rPr>
            </w:pPr>
            <w:r>
              <w:rPr>
                <w:rFonts w:hint="cs"/>
                <w:rtl/>
              </w:rPr>
              <w:t>ציון כללי</w:t>
            </w:r>
          </w:p>
        </w:tc>
        <w:tc>
          <w:tcPr>
            <w:tcW w:w="5754" w:type="dxa"/>
            <w:gridSpan w:val="2"/>
            <w:shd w:val="clear" w:color="auto" w:fill="FFC000" w:themeFill="accent4"/>
          </w:tcPr>
          <w:p w14:paraId="639E5AAD" w14:textId="77777777" w:rsidR="00F12B0E" w:rsidRDefault="00F12B0E" w:rsidP="002741C1">
            <w:pPr>
              <w:rPr>
                <w:rtl/>
              </w:rPr>
            </w:pPr>
            <w:r>
              <w:rPr>
                <w:rFonts w:hint="cs"/>
                <w:rtl/>
              </w:rPr>
              <w:t>9</w:t>
            </w:r>
          </w:p>
        </w:tc>
      </w:tr>
      <w:tr w:rsidR="00F12B0E" w14:paraId="14AEAF72" w14:textId="77777777" w:rsidTr="002741C1">
        <w:tc>
          <w:tcPr>
            <w:tcW w:w="2876" w:type="dxa"/>
          </w:tcPr>
          <w:p w14:paraId="044D113A" w14:textId="77777777" w:rsidR="00F12B0E" w:rsidRDefault="00F12B0E" w:rsidP="002741C1">
            <w:pPr>
              <w:rPr>
                <w:rtl/>
              </w:rPr>
            </w:pPr>
            <w:r>
              <w:rPr>
                <w:rFonts w:hint="cs"/>
                <w:rtl/>
              </w:rPr>
              <w:t>הערות</w:t>
            </w:r>
          </w:p>
        </w:tc>
        <w:tc>
          <w:tcPr>
            <w:tcW w:w="5754" w:type="dxa"/>
            <w:gridSpan w:val="2"/>
          </w:tcPr>
          <w:p w14:paraId="1B9A9765" w14:textId="77777777" w:rsidR="00F12B0E" w:rsidRDefault="00F12B0E" w:rsidP="0010730F">
            <w:pPr>
              <w:keepNext/>
              <w:rPr>
                <w:rtl/>
              </w:rPr>
            </w:pPr>
            <w:r>
              <w:rPr>
                <w:rFonts w:hint="cs"/>
                <w:rtl/>
              </w:rPr>
              <w:t>הערכה בלבד אין מידע על ביזור השרתים וההגנה עליהם</w:t>
            </w:r>
          </w:p>
        </w:tc>
      </w:tr>
    </w:tbl>
    <w:p w14:paraId="298BE327" w14:textId="3A45FFEE" w:rsidR="00F12B0E" w:rsidRDefault="0010730F" w:rsidP="0010730F">
      <w:pPr>
        <w:pStyle w:val="Caption"/>
        <w:rPr>
          <w:rFonts w:asciiTheme="majorHAnsi" w:eastAsiaTheme="majorEastAsia" w:hAnsiTheme="majorHAnsi" w:cstheme="majorBidi"/>
          <w:color w:val="1F3763" w:themeColor="accent1" w:themeShade="7F"/>
          <w:rtl/>
        </w:rPr>
      </w:pPr>
      <w:bookmarkStart w:id="293" w:name="_Toc85713992"/>
      <w:r>
        <w:rPr>
          <w:rtl/>
        </w:rPr>
        <w:t xml:space="preserve">טבלה </w:t>
      </w:r>
      <w:r>
        <w:rPr>
          <w:rtl/>
        </w:rPr>
        <w:fldChar w:fldCharType="begin"/>
      </w:r>
      <w:r>
        <w:rPr>
          <w:rtl/>
        </w:rPr>
        <w:instrText xml:space="preserve"> </w:instrText>
      </w:r>
      <w:r>
        <w:instrText>SEQ</w:instrText>
      </w:r>
      <w:r>
        <w:rPr>
          <w:rtl/>
        </w:rPr>
        <w:instrText xml:space="preserve"> טבלה \* </w:instrText>
      </w:r>
      <w:r>
        <w:instrText>ARABIC</w:instrText>
      </w:r>
      <w:r>
        <w:rPr>
          <w:rtl/>
        </w:rPr>
        <w:instrText xml:space="preserve"> </w:instrText>
      </w:r>
      <w:r>
        <w:rPr>
          <w:rtl/>
        </w:rPr>
        <w:fldChar w:fldCharType="separate"/>
      </w:r>
      <w:r w:rsidR="00C27A19">
        <w:rPr>
          <w:noProof/>
          <w:rtl/>
        </w:rPr>
        <w:t>3</w:t>
      </w:r>
      <w:r>
        <w:rPr>
          <w:rtl/>
        </w:rPr>
        <w:fldChar w:fldCharType="end"/>
      </w:r>
      <w:r>
        <w:rPr>
          <w:noProof/>
          <w:rtl/>
        </w:rPr>
        <w:t xml:space="preserve"> </w:t>
      </w:r>
      <w:r w:rsidRPr="002F0977">
        <w:rPr>
          <w:noProof/>
          <w:rtl/>
        </w:rPr>
        <w:t>סיכון 2 - מניעת שירות ע"י תקיפת המערכת המרכזית</w:t>
      </w:r>
      <w:bookmarkEnd w:id="293"/>
    </w:p>
    <w:p w14:paraId="769614C6" w14:textId="1A780EA8" w:rsidR="00F12B0E" w:rsidRDefault="00F12B0E" w:rsidP="00B22461">
      <w:pPr>
        <w:pStyle w:val="4"/>
        <w:numPr>
          <w:ilvl w:val="0"/>
          <w:numId w:val="0"/>
        </w:numPr>
        <w:ind w:left="1728" w:hanging="648"/>
      </w:pPr>
    </w:p>
    <w:tbl>
      <w:tblPr>
        <w:tblStyle w:val="TableGrid"/>
        <w:bidiVisual/>
        <w:tblW w:w="0" w:type="auto"/>
        <w:tblLook w:val="04A0" w:firstRow="1" w:lastRow="0" w:firstColumn="1" w:lastColumn="0" w:noHBand="0" w:noVBand="1"/>
      </w:tblPr>
      <w:tblGrid>
        <w:gridCol w:w="2876"/>
        <w:gridCol w:w="390"/>
        <w:gridCol w:w="5394"/>
      </w:tblGrid>
      <w:tr w:rsidR="00F12B0E" w14:paraId="614F01F7" w14:textId="77777777" w:rsidTr="002741C1">
        <w:tc>
          <w:tcPr>
            <w:tcW w:w="2876" w:type="dxa"/>
          </w:tcPr>
          <w:p w14:paraId="76A7E650" w14:textId="77777777" w:rsidR="00F12B0E" w:rsidRDefault="00F12B0E" w:rsidP="002741C1">
            <w:pPr>
              <w:rPr>
                <w:rtl/>
              </w:rPr>
            </w:pPr>
            <w:r>
              <w:rPr>
                <w:rFonts w:hint="cs"/>
                <w:rtl/>
              </w:rPr>
              <w:t>סיכון</w:t>
            </w:r>
          </w:p>
        </w:tc>
        <w:tc>
          <w:tcPr>
            <w:tcW w:w="5754" w:type="dxa"/>
            <w:gridSpan w:val="2"/>
          </w:tcPr>
          <w:p w14:paraId="223B8AF8" w14:textId="77777777" w:rsidR="00F12B0E" w:rsidRDefault="00F12B0E" w:rsidP="002741C1">
            <w:pPr>
              <w:rPr>
                <w:rtl/>
              </w:rPr>
            </w:pPr>
            <w:r>
              <w:rPr>
                <w:rFonts w:hint="cs"/>
                <w:rtl/>
              </w:rPr>
              <w:t>חדירה למערכת המרכזית ומשיכת המידע הרפואי</w:t>
            </w:r>
          </w:p>
        </w:tc>
      </w:tr>
      <w:tr w:rsidR="00F12B0E" w14:paraId="5B424FF0" w14:textId="77777777" w:rsidTr="002741C1">
        <w:tc>
          <w:tcPr>
            <w:tcW w:w="2876" w:type="dxa"/>
          </w:tcPr>
          <w:p w14:paraId="2F0B5193" w14:textId="77777777" w:rsidR="00F12B0E" w:rsidRDefault="00F12B0E" w:rsidP="002741C1">
            <w:pPr>
              <w:rPr>
                <w:rtl/>
              </w:rPr>
            </w:pPr>
            <w:r>
              <w:rPr>
                <w:rFonts w:hint="cs"/>
                <w:rtl/>
              </w:rPr>
              <w:t>הסבר</w:t>
            </w:r>
          </w:p>
        </w:tc>
        <w:tc>
          <w:tcPr>
            <w:tcW w:w="5754" w:type="dxa"/>
            <w:gridSpan w:val="2"/>
          </w:tcPr>
          <w:p w14:paraId="60453D02" w14:textId="77777777" w:rsidR="00F12B0E" w:rsidRDefault="00F12B0E" w:rsidP="002741C1">
            <w:pPr>
              <w:rPr>
                <w:rtl/>
              </w:rPr>
            </w:pPr>
            <w:r>
              <w:rPr>
                <w:rFonts w:hint="cs"/>
                <w:rtl/>
              </w:rPr>
              <w:t>תקיפת המערכת המרכזית</w:t>
            </w:r>
            <w:r>
              <w:t xml:space="preserve"> </w:t>
            </w:r>
            <w:r>
              <w:rPr>
                <w:rFonts w:hint="cs"/>
                <w:rtl/>
              </w:rPr>
              <w:t xml:space="preserve"> </w:t>
            </w:r>
          </w:p>
        </w:tc>
      </w:tr>
      <w:tr w:rsidR="00F12B0E" w14:paraId="433ECFEC" w14:textId="77777777" w:rsidTr="002741C1">
        <w:tc>
          <w:tcPr>
            <w:tcW w:w="2876" w:type="dxa"/>
          </w:tcPr>
          <w:p w14:paraId="1A019EB4" w14:textId="77777777" w:rsidR="00F12B0E" w:rsidRDefault="00F12B0E" w:rsidP="002741C1">
            <w:pPr>
              <w:rPr>
                <w:rtl/>
              </w:rPr>
            </w:pPr>
            <w:r>
              <w:rPr>
                <w:rFonts w:hint="cs"/>
                <w:rtl/>
              </w:rPr>
              <w:t>השפעה</w:t>
            </w:r>
          </w:p>
        </w:tc>
        <w:tc>
          <w:tcPr>
            <w:tcW w:w="360" w:type="dxa"/>
          </w:tcPr>
          <w:p w14:paraId="4B32242D" w14:textId="77777777" w:rsidR="00F12B0E" w:rsidRDefault="00F12B0E" w:rsidP="002741C1">
            <w:pPr>
              <w:rPr>
                <w:rtl/>
              </w:rPr>
            </w:pPr>
            <w:r>
              <w:rPr>
                <w:rFonts w:hint="cs"/>
              </w:rPr>
              <w:t>C</w:t>
            </w:r>
          </w:p>
        </w:tc>
        <w:tc>
          <w:tcPr>
            <w:tcW w:w="5394" w:type="dxa"/>
          </w:tcPr>
          <w:p w14:paraId="5DA2A272" w14:textId="77777777" w:rsidR="00F12B0E" w:rsidRDefault="00F12B0E" w:rsidP="002741C1">
            <w:pPr>
              <w:rPr>
                <w:rtl/>
              </w:rPr>
            </w:pPr>
            <w:r>
              <w:rPr>
                <w:rFonts w:hint="cs"/>
                <w:rtl/>
              </w:rPr>
              <w:t>סיכון זה פוגע בסודיות המידע, כל המידע הרפואי עובר לרשות הפורצים</w:t>
            </w:r>
          </w:p>
        </w:tc>
      </w:tr>
      <w:tr w:rsidR="00F12B0E" w14:paraId="781AA39A" w14:textId="77777777" w:rsidTr="002741C1">
        <w:tc>
          <w:tcPr>
            <w:tcW w:w="2876" w:type="dxa"/>
          </w:tcPr>
          <w:p w14:paraId="5BBB68C6" w14:textId="77777777" w:rsidR="00F12B0E" w:rsidRDefault="00F12B0E" w:rsidP="002741C1">
            <w:pPr>
              <w:rPr>
                <w:rtl/>
              </w:rPr>
            </w:pPr>
          </w:p>
        </w:tc>
        <w:tc>
          <w:tcPr>
            <w:tcW w:w="360" w:type="dxa"/>
          </w:tcPr>
          <w:p w14:paraId="3FAF5E2E" w14:textId="77777777" w:rsidR="00F12B0E" w:rsidRDefault="00F12B0E" w:rsidP="002741C1">
            <w:pPr>
              <w:rPr>
                <w:rtl/>
              </w:rPr>
            </w:pPr>
            <w:r>
              <w:rPr>
                <w:rFonts w:hint="cs"/>
              </w:rPr>
              <w:t>I</w:t>
            </w:r>
          </w:p>
        </w:tc>
        <w:tc>
          <w:tcPr>
            <w:tcW w:w="5394" w:type="dxa"/>
          </w:tcPr>
          <w:p w14:paraId="45BCD3EA" w14:textId="77777777" w:rsidR="00F12B0E" w:rsidRDefault="00F12B0E" w:rsidP="002741C1">
            <w:pPr>
              <w:rPr>
                <w:rtl/>
              </w:rPr>
            </w:pPr>
            <w:r>
              <w:rPr>
                <w:rFonts w:hint="cs"/>
                <w:rtl/>
              </w:rPr>
              <w:t>סיכון זה יכול לפוגע בשלמות המידע, תלוי בנזק שהפורצים משאירים</w:t>
            </w:r>
          </w:p>
        </w:tc>
      </w:tr>
      <w:tr w:rsidR="00F12B0E" w14:paraId="6F817C33" w14:textId="77777777" w:rsidTr="002741C1">
        <w:tc>
          <w:tcPr>
            <w:tcW w:w="2876" w:type="dxa"/>
          </w:tcPr>
          <w:p w14:paraId="310344DB" w14:textId="77777777" w:rsidR="00F12B0E" w:rsidRDefault="00F12B0E" w:rsidP="002741C1">
            <w:pPr>
              <w:rPr>
                <w:rtl/>
              </w:rPr>
            </w:pPr>
          </w:p>
        </w:tc>
        <w:tc>
          <w:tcPr>
            <w:tcW w:w="360" w:type="dxa"/>
          </w:tcPr>
          <w:p w14:paraId="65754D6A" w14:textId="77777777" w:rsidR="00F12B0E" w:rsidRDefault="00F12B0E" w:rsidP="002741C1">
            <w:pPr>
              <w:rPr>
                <w:rtl/>
              </w:rPr>
            </w:pPr>
            <w:r>
              <w:rPr>
                <w:rFonts w:hint="cs"/>
              </w:rPr>
              <w:t>A</w:t>
            </w:r>
          </w:p>
        </w:tc>
        <w:tc>
          <w:tcPr>
            <w:tcW w:w="5394" w:type="dxa"/>
          </w:tcPr>
          <w:p w14:paraId="6027BCC3" w14:textId="77777777" w:rsidR="00F12B0E" w:rsidRDefault="00F12B0E" w:rsidP="002741C1">
            <w:pPr>
              <w:rPr>
                <w:rtl/>
              </w:rPr>
            </w:pPr>
            <w:r>
              <w:rPr>
                <w:rFonts w:hint="cs"/>
                <w:rtl/>
              </w:rPr>
              <w:t>סיכון זה עלול לגרום לפגיעה בזמינות , תלוי בנזק שהפורצים משאירים</w:t>
            </w:r>
          </w:p>
        </w:tc>
      </w:tr>
      <w:tr w:rsidR="00F12B0E" w14:paraId="66561423" w14:textId="77777777" w:rsidTr="002741C1">
        <w:tc>
          <w:tcPr>
            <w:tcW w:w="2876" w:type="dxa"/>
          </w:tcPr>
          <w:p w14:paraId="558697ED" w14:textId="77777777" w:rsidR="00F12B0E" w:rsidRDefault="00F12B0E" w:rsidP="002741C1">
            <w:pPr>
              <w:rPr>
                <w:rtl/>
              </w:rPr>
            </w:pPr>
            <w:r>
              <w:rPr>
                <w:rFonts w:hint="cs"/>
                <w:rtl/>
              </w:rPr>
              <w:t>עוצמת הסיכון</w:t>
            </w:r>
          </w:p>
        </w:tc>
        <w:tc>
          <w:tcPr>
            <w:tcW w:w="360" w:type="dxa"/>
          </w:tcPr>
          <w:p w14:paraId="277F526A" w14:textId="77777777" w:rsidR="00F12B0E" w:rsidRDefault="00F12B0E" w:rsidP="002741C1">
            <w:pPr>
              <w:rPr>
                <w:rtl/>
              </w:rPr>
            </w:pPr>
            <w:r>
              <w:rPr>
                <w:rFonts w:hint="cs"/>
                <w:rtl/>
              </w:rPr>
              <w:t>4</w:t>
            </w:r>
          </w:p>
        </w:tc>
        <w:tc>
          <w:tcPr>
            <w:tcW w:w="5394" w:type="dxa"/>
          </w:tcPr>
          <w:p w14:paraId="5A8974E3" w14:textId="77777777" w:rsidR="00F12B0E" w:rsidRDefault="00F12B0E" w:rsidP="002741C1">
            <w:pPr>
              <w:rPr>
                <w:rtl/>
              </w:rPr>
            </w:pPr>
            <w:r>
              <w:rPr>
                <w:rFonts w:hint="cs"/>
                <w:rtl/>
              </w:rPr>
              <w:t>יגרום לשיתוק חלקי של השירות</w:t>
            </w:r>
          </w:p>
        </w:tc>
      </w:tr>
      <w:tr w:rsidR="00F12B0E" w14:paraId="31C1CC59" w14:textId="77777777" w:rsidTr="002741C1">
        <w:tc>
          <w:tcPr>
            <w:tcW w:w="2876" w:type="dxa"/>
          </w:tcPr>
          <w:p w14:paraId="0F4F5D3B" w14:textId="77777777" w:rsidR="00F12B0E" w:rsidRDefault="00F12B0E" w:rsidP="002741C1">
            <w:pPr>
              <w:rPr>
                <w:rtl/>
              </w:rPr>
            </w:pPr>
            <w:r>
              <w:rPr>
                <w:rFonts w:hint="cs"/>
                <w:rtl/>
              </w:rPr>
              <w:t>סבירות הסיכון</w:t>
            </w:r>
          </w:p>
        </w:tc>
        <w:tc>
          <w:tcPr>
            <w:tcW w:w="360" w:type="dxa"/>
          </w:tcPr>
          <w:p w14:paraId="72B86417" w14:textId="77777777" w:rsidR="00F12B0E" w:rsidRDefault="00F12B0E" w:rsidP="002741C1">
            <w:pPr>
              <w:rPr>
                <w:rtl/>
              </w:rPr>
            </w:pPr>
            <w:r>
              <w:rPr>
                <w:rFonts w:hint="cs"/>
                <w:rtl/>
              </w:rPr>
              <w:t>1</w:t>
            </w:r>
          </w:p>
        </w:tc>
        <w:tc>
          <w:tcPr>
            <w:tcW w:w="5394" w:type="dxa"/>
          </w:tcPr>
          <w:p w14:paraId="26E4C762" w14:textId="77777777" w:rsidR="00F12B0E" w:rsidRDefault="00F12B0E" w:rsidP="002741C1">
            <w:pPr>
              <w:rPr>
                <w:rtl/>
              </w:rPr>
            </w:pPr>
          </w:p>
        </w:tc>
      </w:tr>
      <w:tr w:rsidR="00F12B0E" w14:paraId="3DDFD3FC" w14:textId="77777777" w:rsidTr="002741C1">
        <w:tc>
          <w:tcPr>
            <w:tcW w:w="2876" w:type="dxa"/>
          </w:tcPr>
          <w:p w14:paraId="72C952B0" w14:textId="77777777" w:rsidR="00F12B0E" w:rsidRDefault="00F12B0E" w:rsidP="002741C1">
            <w:pPr>
              <w:rPr>
                <w:rtl/>
              </w:rPr>
            </w:pPr>
            <w:r>
              <w:rPr>
                <w:rFonts w:hint="cs"/>
                <w:rtl/>
              </w:rPr>
              <w:t>ציון כללי</w:t>
            </w:r>
          </w:p>
        </w:tc>
        <w:tc>
          <w:tcPr>
            <w:tcW w:w="5754" w:type="dxa"/>
            <w:gridSpan w:val="2"/>
            <w:shd w:val="clear" w:color="auto" w:fill="FFC000" w:themeFill="accent4"/>
          </w:tcPr>
          <w:p w14:paraId="30761A68" w14:textId="77777777" w:rsidR="00F12B0E" w:rsidRDefault="00F12B0E" w:rsidP="002741C1">
            <w:pPr>
              <w:rPr>
                <w:rtl/>
              </w:rPr>
            </w:pPr>
            <w:r>
              <w:rPr>
                <w:rFonts w:hint="cs"/>
                <w:rtl/>
              </w:rPr>
              <w:t>4</w:t>
            </w:r>
          </w:p>
        </w:tc>
      </w:tr>
      <w:tr w:rsidR="00F12B0E" w14:paraId="059CD6CE" w14:textId="77777777" w:rsidTr="002741C1">
        <w:tc>
          <w:tcPr>
            <w:tcW w:w="2876" w:type="dxa"/>
          </w:tcPr>
          <w:p w14:paraId="4ED439F8" w14:textId="77777777" w:rsidR="00F12B0E" w:rsidRDefault="00F12B0E" w:rsidP="002741C1">
            <w:pPr>
              <w:rPr>
                <w:rtl/>
              </w:rPr>
            </w:pPr>
            <w:r>
              <w:rPr>
                <w:rFonts w:hint="cs"/>
                <w:rtl/>
              </w:rPr>
              <w:t>הערות</w:t>
            </w:r>
          </w:p>
        </w:tc>
        <w:tc>
          <w:tcPr>
            <w:tcW w:w="5754" w:type="dxa"/>
            <w:gridSpan w:val="2"/>
          </w:tcPr>
          <w:p w14:paraId="3EC0CD9D" w14:textId="77777777" w:rsidR="00F12B0E" w:rsidRDefault="00F12B0E" w:rsidP="00B22461">
            <w:pPr>
              <w:keepNext/>
              <w:rPr>
                <w:rtl/>
              </w:rPr>
            </w:pPr>
            <w:r>
              <w:rPr>
                <w:rFonts w:hint="cs"/>
                <w:rtl/>
              </w:rPr>
              <w:t>הערכה בלבד אין מידע על ביזור השרתים וההגנה עליהם, ההנחה היא שישנה הגנה טובה אך איננה מושלמת.</w:t>
            </w:r>
          </w:p>
        </w:tc>
      </w:tr>
    </w:tbl>
    <w:p w14:paraId="6CE95D59" w14:textId="34CFCE29" w:rsidR="00F12B0E" w:rsidRDefault="00B22461" w:rsidP="00B22461">
      <w:pPr>
        <w:pStyle w:val="Caption"/>
        <w:rPr>
          <w:rtl/>
        </w:rPr>
      </w:pPr>
      <w:bookmarkStart w:id="294" w:name="_Toc85713993"/>
      <w:r>
        <w:rPr>
          <w:rtl/>
        </w:rPr>
        <w:t xml:space="preserve">טבלה </w:t>
      </w:r>
      <w:r>
        <w:rPr>
          <w:rtl/>
        </w:rPr>
        <w:fldChar w:fldCharType="begin"/>
      </w:r>
      <w:r>
        <w:rPr>
          <w:rtl/>
        </w:rPr>
        <w:instrText xml:space="preserve"> </w:instrText>
      </w:r>
      <w:r>
        <w:instrText>SEQ</w:instrText>
      </w:r>
      <w:r>
        <w:rPr>
          <w:rtl/>
        </w:rPr>
        <w:instrText xml:space="preserve"> טבלה \* </w:instrText>
      </w:r>
      <w:r>
        <w:instrText>ARABIC</w:instrText>
      </w:r>
      <w:r>
        <w:rPr>
          <w:rtl/>
        </w:rPr>
        <w:instrText xml:space="preserve"> </w:instrText>
      </w:r>
      <w:r>
        <w:rPr>
          <w:rtl/>
        </w:rPr>
        <w:fldChar w:fldCharType="separate"/>
      </w:r>
      <w:r w:rsidR="00C27A19">
        <w:rPr>
          <w:noProof/>
          <w:rtl/>
        </w:rPr>
        <w:t>4</w:t>
      </w:r>
      <w:r>
        <w:rPr>
          <w:rtl/>
        </w:rPr>
        <w:fldChar w:fldCharType="end"/>
      </w:r>
      <w:r>
        <w:rPr>
          <w:noProof/>
          <w:rtl/>
        </w:rPr>
        <w:t xml:space="preserve"> </w:t>
      </w:r>
      <w:r w:rsidRPr="00D67322">
        <w:rPr>
          <w:noProof/>
          <w:rtl/>
        </w:rPr>
        <w:t>סיכון 3 - חדירה למערכת המרכזית ומשיכת המידע הרפואי</w:t>
      </w:r>
      <w:bookmarkEnd w:id="294"/>
    </w:p>
    <w:p w14:paraId="680837EE" w14:textId="77777777" w:rsidR="008F5C6D" w:rsidRDefault="008F5C6D">
      <w:pPr>
        <w:widowControl/>
        <w:bidi w:val="0"/>
        <w:adjustRightInd/>
        <w:spacing w:line="240" w:lineRule="auto"/>
        <w:textAlignment w:val="auto"/>
        <w:rPr>
          <w:rtl/>
        </w:rPr>
      </w:pPr>
      <w:r>
        <w:rPr>
          <w:rtl/>
        </w:rPr>
        <w:br w:type="page"/>
      </w:r>
    </w:p>
    <w:p w14:paraId="4FAF083B" w14:textId="621E4725" w:rsidR="00F12B0E" w:rsidRPr="00285F08" w:rsidRDefault="00F12B0E" w:rsidP="00285F08"/>
    <w:tbl>
      <w:tblPr>
        <w:tblStyle w:val="TableGrid"/>
        <w:bidiVisual/>
        <w:tblW w:w="0" w:type="auto"/>
        <w:tblLook w:val="04A0" w:firstRow="1" w:lastRow="0" w:firstColumn="1" w:lastColumn="0" w:noHBand="0" w:noVBand="1"/>
      </w:tblPr>
      <w:tblGrid>
        <w:gridCol w:w="2876"/>
        <w:gridCol w:w="390"/>
        <w:gridCol w:w="5394"/>
      </w:tblGrid>
      <w:tr w:rsidR="00F12B0E" w14:paraId="1D717238" w14:textId="77777777" w:rsidTr="002741C1">
        <w:tc>
          <w:tcPr>
            <w:tcW w:w="2876" w:type="dxa"/>
          </w:tcPr>
          <w:p w14:paraId="08DBA4AA" w14:textId="77777777" w:rsidR="00F12B0E" w:rsidRDefault="00F12B0E" w:rsidP="002741C1">
            <w:pPr>
              <w:rPr>
                <w:rtl/>
              </w:rPr>
            </w:pPr>
            <w:r>
              <w:rPr>
                <w:rFonts w:hint="cs"/>
                <w:rtl/>
              </w:rPr>
              <w:t>סיכון</w:t>
            </w:r>
          </w:p>
        </w:tc>
        <w:tc>
          <w:tcPr>
            <w:tcW w:w="5754" w:type="dxa"/>
            <w:gridSpan w:val="2"/>
          </w:tcPr>
          <w:p w14:paraId="6D48D071" w14:textId="77777777" w:rsidR="00F12B0E" w:rsidRDefault="00F12B0E" w:rsidP="002741C1">
            <w:r>
              <w:rPr>
                <w:rFonts w:hint="cs"/>
                <w:rtl/>
              </w:rPr>
              <w:t>מסירת מידע רפואי לצד שלישי</w:t>
            </w:r>
          </w:p>
        </w:tc>
      </w:tr>
      <w:tr w:rsidR="00F12B0E" w14:paraId="33CA667B" w14:textId="77777777" w:rsidTr="002741C1">
        <w:tc>
          <w:tcPr>
            <w:tcW w:w="2876" w:type="dxa"/>
          </w:tcPr>
          <w:p w14:paraId="243788DD" w14:textId="77777777" w:rsidR="00F12B0E" w:rsidRDefault="00F12B0E" w:rsidP="002741C1">
            <w:pPr>
              <w:rPr>
                <w:rtl/>
              </w:rPr>
            </w:pPr>
            <w:r>
              <w:rPr>
                <w:rFonts w:hint="cs"/>
                <w:rtl/>
              </w:rPr>
              <w:t>הסבר</w:t>
            </w:r>
          </w:p>
        </w:tc>
        <w:tc>
          <w:tcPr>
            <w:tcW w:w="5754" w:type="dxa"/>
            <w:gridSpan w:val="2"/>
          </w:tcPr>
          <w:p w14:paraId="018A5ACF" w14:textId="7965C490" w:rsidR="00F12B0E" w:rsidRDefault="00F12B0E" w:rsidP="002741C1">
            <w:pPr>
              <w:rPr>
                <w:rtl/>
              </w:rPr>
            </w:pPr>
            <w:r>
              <w:rPr>
                <w:rFonts w:hint="cs"/>
                <w:rtl/>
              </w:rPr>
              <w:t>סיכון זה הוא לפציינט בלבד ולא לחברה.</w:t>
            </w:r>
            <w:r>
              <w:rPr>
                <w:rtl/>
              </w:rPr>
              <w:br/>
            </w:r>
            <w:r>
              <w:rPr>
                <w:rFonts w:hint="cs"/>
                <w:rtl/>
              </w:rPr>
              <w:t xml:space="preserve">לפי סעיף 6 </w:t>
            </w:r>
            <w:hyperlink r:id="rId64" w:history="1">
              <w:r w:rsidRPr="00290E01">
                <w:rPr>
                  <w:rStyle w:val="Hyperlink"/>
                  <w:rFonts w:hint="cs"/>
                  <w:rtl/>
                </w:rPr>
                <w:t>בהסכם הפרטיות</w:t>
              </w:r>
            </w:hyperlink>
            <w:r>
              <w:rPr>
                <w:rFonts w:hint="cs"/>
                <w:rtl/>
              </w:rPr>
              <w:t xml:space="preserve"> ניתנת לחבר האפשרות לחלוק את המידע עם חברות צד שלישי במיוחד מטריד סעיף </w:t>
            </w:r>
            <w:r>
              <w:t>d</w:t>
            </w:r>
            <w:r>
              <w:rPr>
                <w:rFonts w:hint="cs"/>
                <w:rtl/>
              </w:rPr>
              <w:t xml:space="preserve"> בוא למעשה אין הגבלה.</w:t>
            </w:r>
          </w:p>
        </w:tc>
      </w:tr>
      <w:tr w:rsidR="00F12B0E" w14:paraId="69AEB24B" w14:textId="77777777" w:rsidTr="002741C1">
        <w:tc>
          <w:tcPr>
            <w:tcW w:w="2876" w:type="dxa"/>
          </w:tcPr>
          <w:p w14:paraId="76CA47C3" w14:textId="77777777" w:rsidR="00F12B0E" w:rsidRDefault="00F12B0E" w:rsidP="002741C1">
            <w:pPr>
              <w:rPr>
                <w:rtl/>
              </w:rPr>
            </w:pPr>
            <w:r>
              <w:rPr>
                <w:rFonts w:hint="cs"/>
                <w:rtl/>
              </w:rPr>
              <w:t>השפעה</w:t>
            </w:r>
          </w:p>
        </w:tc>
        <w:tc>
          <w:tcPr>
            <w:tcW w:w="360" w:type="dxa"/>
          </w:tcPr>
          <w:p w14:paraId="492FE954" w14:textId="77777777" w:rsidR="00F12B0E" w:rsidRDefault="00F12B0E" w:rsidP="002741C1">
            <w:pPr>
              <w:rPr>
                <w:rtl/>
              </w:rPr>
            </w:pPr>
            <w:r>
              <w:rPr>
                <w:rFonts w:hint="cs"/>
              </w:rPr>
              <w:t>C</w:t>
            </w:r>
          </w:p>
        </w:tc>
        <w:tc>
          <w:tcPr>
            <w:tcW w:w="5394" w:type="dxa"/>
          </w:tcPr>
          <w:p w14:paraId="4E1729E2" w14:textId="77777777" w:rsidR="00F12B0E" w:rsidRDefault="00F12B0E" w:rsidP="002741C1">
            <w:pPr>
              <w:rPr>
                <w:rtl/>
              </w:rPr>
            </w:pPr>
            <w:r>
              <w:rPr>
                <w:rFonts w:hint="cs"/>
                <w:rtl/>
              </w:rPr>
              <w:t>סיכון זה פוגע בסודיות המידע, כל המידע הרפואי עובר לרשות צד שלישי</w:t>
            </w:r>
          </w:p>
        </w:tc>
      </w:tr>
      <w:tr w:rsidR="00F12B0E" w14:paraId="38BCEA5C" w14:textId="77777777" w:rsidTr="002741C1">
        <w:tc>
          <w:tcPr>
            <w:tcW w:w="2876" w:type="dxa"/>
          </w:tcPr>
          <w:p w14:paraId="6DFAD65D" w14:textId="77777777" w:rsidR="00F12B0E" w:rsidRDefault="00F12B0E" w:rsidP="002741C1">
            <w:pPr>
              <w:rPr>
                <w:rtl/>
              </w:rPr>
            </w:pPr>
          </w:p>
        </w:tc>
        <w:tc>
          <w:tcPr>
            <w:tcW w:w="360" w:type="dxa"/>
          </w:tcPr>
          <w:p w14:paraId="4AFE95EF" w14:textId="77777777" w:rsidR="00F12B0E" w:rsidRDefault="00F12B0E" w:rsidP="002741C1">
            <w:pPr>
              <w:rPr>
                <w:rtl/>
              </w:rPr>
            </w:pPr>
            <w:r>
              <w:rPr>
                <w:rFonts w:hint="cs"/>
              </w:rPr>
              <w:t>I</w:t>
            </w:r>
          </w:p>
        </w:tc>
        <w:tc>
          <w:tcPr>
            <w:tcW w:w="5394" w:type="dxa"/>
          </w:tcPr>
          <w:p w14:paraId="23CADE3F" w14:textId="77777777" w:rsidR="00F12B0E" w:rsidRDefault="00F12B0E" w:rsidP="002741C1">
            <w:pPr>
              <w:rPr>
                <w:rtl/>
              </w:rPr>
            </w:pPr>
            <w:r>
              <w:rPr>
                <w:rFonts w:hint="cs"/>
                <w:rtl/>
              </w:rPr>
              <w:t>סיכון זה אינו פוגע בשלמות המידע</w:t>
            </w:r>
          </w:p>
        </w:tc>
      </w:tr>
      <w:tr w:rsidR="00F12B0E" w14:paraId="28482A43" w14:textId="77777777" w:rsidTr="002741C1">
        <w:tc>
          <w:tcPr>
            <w:tcW w:w="2876" w:type="dxa"/>
          </w:tcPr>
          <w:p w14:paraId="42778C3C" w14:textId="77777777" w:rsidR="00F12B0E" w:rsidRDefault="00F12B0E" w:rsidP="002741C1">
            <w:pPr>
              <w:rPr>
                <w:rtl/>
              </w:rPr>
            </w:pPr>
          </w:p>
        </w:tc>
        <w:tc>
          <w:tcPr>
            <w:tcW w:w="360" w:type="dxa"/>
          </w:tcPr>
          <w:p w14:paraId="7F4BB834" w14:textId="77777777" w:rsidR="00F12B0E" w:rsidRDefault="00F12B0E" w:rsidP="002741C1">
            <w:pPr>
              <w:rPr>
                <w:rtl/>
              </w:rPr>
            </w:pPr>
            <w:r>
              <w:rPr>
                <w:rFonts w:hint="cs"/>
              </w:rPr>
              <w:t>A</w:t>
            </w:r>
          </w:p>
        </w:tc>
        <w:tc>
          <w:tcPr>
            <w:tcW w:w="5394" w:type="dxa"/>
          </w:tcPr>
          <w:p w14:paraId="16E69E00" w14:textId="77777777" w:rsidR="00F12B0E" w:rsidRDefault="00F12B0E" w:rsidP="002741C1">
            <w:pPr>
              <w:rPr>
                <w:rtl/>
              </w:rPr>
            </w:pPr>
            <w:r>
              <w:rPr>
                <w:rFonts w:hint="cs"/>
                <w:rtl/>
              </w:rPr>
              <w:t>סיכון זה לא יגרום לפגיעה בזמינות</w:t>
            </w:r>
          </w:p>
        </w:tc>
      </w:tr>
      <w:tr w:rsidR="00F12B0E" w14:paraId="2E7083D4" w14:textId="77777777" w:rsidTr="002741C1">
        <w:tc>
          <w:tcPr>
            <w:tcW w:w="2876" w:type="dxa"/>
          </w:tcPr>
          <w:p w14:paraId="738A1205" w14:textId="77777777" w:rsidR="00F12B0E" w:rsidRDefault="00F12B0E" w:rsidP="002741C1">
            <w:pPr>
              <w:rPr>
                <w:rtl/>
              </w:rPr>
            </w:pPr>
            <w:r>
              <w:rPr>
                <w:rFonts w:hint="cs"/>
                <w:rtl/>
              </w:rPr>
              <w:t>עוצמת הסיכון</w:t>
            </w:r>
          </w:p>
        </w:tc>
        <w:tc>
          <w:tcPr>
            <w:tcW w:w="360" w:type="dxa"/>
          </w:tcPr>
          <w:p w14:paraId="12E2472D" w14:textId="77777777" w:rsidR="00F12B0E" w:rsidRDefault="00F12B0E" w:rsidP="002741C1">
            <w:pPr>
              <w:rPr>
                <w:rtl/>
              </w:rPr>
            </w:pPr>
            <w:r>
              <w:rPr>
                <w:rFonts w:hint="cs"/>
                <w:rtl/>
              </w:rPr>
              <w:t>4</w:t>
            </w:r>
          </w:p>
        </w:tc>
        <w:tc>
          <w:tcPr>
            <w:tcW w:w="5394" w:type="dxa"/>
          </w:tcPr>
          <w:p w14:paraId="0DD1387B" w14:textId="77777777" w:rsidR="00F12B0E" w:rsidRDefault="00F12B0E" w:rsidP="002741C1">
            <w:pPr>
              <w:rPr>
                <w:rtl/>
              </w:rPr>
            </w:pPr>
            <w:r>
              <w:rPr>
                <w:rFonts w:hint="cs"/>
                <w:rtl/>
              </w:rPr>
              <w:t>יגרום לשיתוק חלקי של השירות</w:t>
            </w:r>
          </w:p>
        </w:tc>
      </w:tr>
      <w:tr w:rsidR="00F12B0E" w14:paraId="53FB0FC5" w14:textId="77777777" w:rsidTr="002741C1">
        <w:tc>
          <w:tcPr>
            <w:tcW w:w="2876" w:type="dxa"/>
          </w:tcPr>
          <w:p w14:paraId="2D7E17E3" w14:textId="77777777" w:rsidR="00F12B0E" w:rsidRDefault="00F12B0E" w:rsidP="002741C1">
            <w:pPr>
              <w:rPr>
                <w:rtl/>
              </w:rPr>
            </w:pPr>
            <w:r>
              <w:rPr>
                <w:rFonts w:hint="cs"/>
                <w:rtl/>
              </w:rPr>
              <w:t>סבירות הסיכון</w:t>
            </w:r>
          </w:p>
        </w:tc>
        <w:tc>
          <w:tcPr>
            <w:tcW w:w="360" w:type="dxa"/>
          </w:tcPr>
          <w:p w14:paraId="596717F6" w14:textId="77777777" w:rsidR="00F12B0E" w:rsidRDefault="00F12B0E" w:rsidP="002741C1">
            <w:pPr>
              <w:rPr>
                <w:rtl/>
              </w:rPr>
            </w:pPr>
            <w:r>
              <w:rPr>
                <w:rFonts w:hint="cs"/>
                <w:rtl/>
              </w:rPr>
              <w:t>4</w:t>
            </w:r>
          </w:p>
        </w:tc>
        <w:tc>
          <w:tcPr>
            <w:tcW w:w="5394" w:type="dxa"/>
          </w:tcPr>
          <w:p w14:paraId="630F108E" w14:textId="77777777" w:rsidR="00F12B0E" w:rsidRDefault="00F12B0E" w:rsidP="002741C1">
            <w:pPr>
              <w:rPr>
                <w:rtl/>
              </w:rPr>
            </w:pPr>
          </w:p>
        </w:tc>
      </w:tr>
      <w:tr w:rsidR="00F12B0E" w14:paraId="5742FCD9" w14:textId="77777777" w:rsidTr="002741C1">
        <w:tc>
          <w:tcPr>
            <w:tcW w:w="2876" w:type="dxa"/>
          </w:tcPr>
          <w:p w14:paraId="6198DFE4" w14:textId="77777777" w:rsidR="00F12B0E" w:rsidRDefault="00F12B0E" w:rsidP="002741C1">
            <w:pPr>
              <w:rPr>
                <w:rtl/>
              </w:rPr>
            </w:pPr>
            <w:r>
              <w:rPr>
                <w:rFonts w:hint="cs"/>
                <w:rtl/>
              </w:rPr>
              <w:t>ציון כללי</w:t>
            </w:r>
          </w:p>
        </w:tc>
        <w:tc>
          <w:tcPr>
            <w:tcW w:w="5754" w:type="dxa"/>
            <w:gridSpan w:val="2"/>
            <w:shd w:val="clear" w:color="auto" w:fill="FF0000"/>
          </w:tcPr>
          <w:p w14:paraId="40D21A2D" w14:textId="77777777" w:rsidR="00F12B0E" w:rsidRDefault="00F12B0E" w:rsidP="002741C1">
            <w:pPr>
              <w:rPr>
                <w:rtl/>
              </w:rPr>
            </w:pPr>
            <w:r>
              <w:rPr>
                <w:rFonts w:hint="cs"/>
                <w:rtl/>
              </w:rPr>
              <w:t>16</w:t>
            </w:r>
          </w:p>
        </w:tc>
      </w:tr>
      <w:tr w:rsidR="00F12B0E" w14:paraId="44F22A72" w14:textId="77777777" w:rsidTr="002741C1">
        <w:tc>
          <w:tcPr>
            <w:tcW w:w="2876" w:type="dxa"/>
          </w:tcPr>
          <w:p w14:paraId="3FEAFC21" w14:textId="77777777" w:rsidR="00F12B0E" w:rsidRDefault="00F12B0E" w:rsidP="002741C1">
            <w:pPr>
              <w:rPr>
                <w:rtl/>
              </w:rPr>
            </w:pPr>
            <w:r>
              <w:rPr>
                <w:rFonts w:hint="cs"/>
                <w:rtl/>
              </w:rPr>
              <w:t>הערות</w:t>
            </w:r>
          </w:p>
        </w:tc>
        <w:tc>
          <w:tcPr>
            <w:tcW w:w="5754" w:type="dxa"/>
            <w:gridSpan w:val="2"/>
          </w:tcPr>
          <w:p w14:paraId="34D75C06" w14:textId="77777777" w:rsidR="00F12B0E" w:rsidRDefault="00F12B0E" w:rsidP="00285F08">
            <w:pPr>
              <w:keepNext/>
              <w:rPr>
                <w:rtl/>
              </w:rPr>
            </w:pPr>
            <w:r>
              <w:rPr>
                <w:rFonts w:hint="cs"/>
                <w:rtl/>
              </w:rPr>
              <w:t>הסיכון בישראל גדל עקב כך שהלקוח חושב שהמכשיר באחריות קופות החולים שמהם קיבל את המכשיר בעוד שלמעשה המכשיר והמידע ממנו מגיע לחברה מסחרית</w:t>
            </w:r>
          </w:p>
        </w:tc>
      </w:tr>
    </w:tbl>
    <w:p w14:paraId="19533035" w14:textId="53E14346" w:rsidR="00F12B0E" w:rsidRPr="00985CBF" w:rsidRDefault="00285F08" w:rsidP="00285F08">
      <w:pPr>
        <w:pStyle w:val="Caption"/>
      </w:pPr>
      <w:bookmarkStart w:id="295" w:name="_Toc85713994"/>
      <w:r>
        <w:rPr>
          <w:rtl/>
        </w:rPr>
        <w:t xml:space="preserve">טבלה </w:t>
      </w:r>
      <w:r>
        <w:rPr>
          <w:rtl/>
        </w:rPr>
        <w:fldChar w:fldCharType="begin"/>
      </w:r>
      <w:r>
        <w:rPr>
          <w:rtl/>
        </w:rPr>
        <w:instrText xml:space="preserve"> </w:instrText>
      </w:r>
      <w:r>
        <w:instrText>SEQ</w:instrText>
      </w:r>
      <w:r>
        <w:rPr>
          <w:rtl/>
        </w:rPr>
        <w:instrText xml:space="preserve"> טבלה \* </w:instrText>
      </w:r>
      <w:r>
        <w:instrText>ARABIC</w:instrText>
      </w:r>
      <w:r>
        <w:rPr>
          <w:rtl/>
        </w:rPr>
        <w:instrText xml:space="preserve"> </w:instrText>
      </w:r>
      <w:r>
        <w:rPr>
          <w:rtl/>
        </w:rPr>
        <w:fldChar w:fldCharType="separate"/>
      </w:r>
      <w:r w:rsidR="00C27A19">
        <w:rPr>
          <w:noProof/>
          <w:rtl/>
        </w:rPr>
        <w:t>5</w:t>
      </w:r>
      <w:r>
        <w:rPr>
          <w:rtl/>
        </w:rPr>
        <w:fldChar w:fldCharType="end"/>
      </w:r>
      <w:r>
        <w:rPr>
          <w:noProof/>
          <w:rtl/>
        </w:rPr>
        <w:t xml:space="preserve"> </w:t>
      </w:r>
      <w:r w:rsidRPr="00F9766C">
        <w:rPr>
          <w:noProof/>
          <w:rtl/>
        </w:rPr>
        <w:t>סיכון 4 - מסירת מידע רפואי לצד שלישי</w:t>
      </w:r>
      <w:bookmarkEnd w:id="295"/>
    </w:p>
    <w:p w14:paraId="1208D4DF" w14:textId="77777777" w:rsidR="00044F3B" w:rsidRDefault="00044F3B" w:rsidP="00221FC2">
      <w:pPr>
        <w:pStyle w:val="Heading3"/>
        <w:shd w:val="clear" w:color="auto" w:fill="FFFFFF"/>
        <w:bidi/>
        <w:spacing w:before="0"/>
        <w:rPr>
          <w:rStyle w:val="Strong"/>
          <w:rFonts w:ascii="wigrum" w:hAnsi="wigrum" w:cs="Narkisim"/>
          <w:color w:val="4E4E56"/>
          <w:sz w:val="22"/>
          <w:szCs w:val="22"/>
          <w:rtl/>
          <w:lang w:eastAsia="he-IL"/>
        </w:rPr>
      </w:pPr>
    </w:p>
    <w:p w14:paraId="20286B71" w14:textId="67ADCFC6" w:rsidR="00F12B0E" w:rsidRPr="005B4B62" w:rsidRDefault="00F12B0E" w:rsidP="00F12B0E">
      <w:pPr>
        <w:pStyle w:val="Heading3"/>
        <w:shd w:val="clear" w:color="auto" w:fill="FFFFFF"/>
        <w:spacing w:before="0"/>
        <w:rPr>
          <w:rFonts w:ascii="wigrum" w:hAnsi="wigrum"/>
          <w:color w:val="4E4E56"/>
          <w:sz w:val="22"/>
          <w:szCs w:val="22"/>
        </w:rPr>
      </w:pPr>
      <w:r w:rsidRPr="005B4B62">
        <w:rPr>
          <w:rStyle w:val="Strong"/>
          <w:rFonts w:ascii="wigrum" w:hAnsi="wigrum"/>
          <w:color w:val="4E4E56"/>
          <w:sz w:val="22"/>
          <w:szCs w:val="22"/>
        </w:rPr>
        <w:t>6. Sharing Information with Third Parties</w:t>
      </w:r>
    </w:p>
    <w:p w14:paraId="49AE9708" w14:textId="77777777" w:rsidR="00F12B0E" w:rsidRPr="005B4B62" w:rsidRDefault="00F12B0E" w:rsidP="00F12B0E">
      <w:pPr>
        <w:pStyle w:val="nitro-offscreen"/>
        <w:shd w:val="clear" w:color="auto" w:fill="FFFFFF"/>
        <w:spacing w:before="0" w:beforeAutospacing="0"/>
        <w:rPr>
          <w:rFonts w:ascii="wigrum" w:hAnsi="wigrum"/>
          <w:color w:val="4E4E56"/>
        </w:rPr>
      </w:pPr>
      <w:r w:rsidRPr="005B4B62">
        <w:rPr>
          <w:rFonts w:ascii="wigrum" w:hAnsi="wigrum"/>
          <w:color w:val="4E4E56"/>
        </w:rPr>
        <w:t>Tyto will not share or otherwise allow access to any Personal it collects, or any Medical Information you provided to Tyto through the Site,to any third party, except in the following cases:</w:t>
      </w:r>
    </w:p>
    <w:p w14:paraId="49E4E499" w14:textId="77777777" w:rsidR="00F12B0E" w:rsidRPr="005B4B62" w:rsidRDefault="00F12B0E" w:rsidP="00F12B0E">
      <w:pPr>
        <w:pStyle w:val="nitro-offscreen"/>
        <w:shd w:val="clear" w:color="auto" w:fill="FFFFFF"/>
        <w:spacing w:before="0" w:beforeAutospacing="0"/>
        <w:rPr>
          <w:rFonts w:ascii="wigrum" w:hAnsi="wigrum"/>
          <w:color w:val="4E4E56"/>
        </w:rPr>
      </w:pPr>
      <w:r w:rsidRPr="005B4B62">
        <w:rPr>
          <w:rFonts w:ascii="wigrum" w:hAnsi="wigrum"/>
          <w:color w:val="4E4E56"/>
        </w:rPr>
        <w:t>(a) </w:t>
      </w:r>
      <w:r w:rsidRPr="005B4B62">
        <w:rPr>
          <w:rStyle w:val="Strong"/>
          <w:rFonts w:ascii="wigrum" w:hAnsi="wigrum"/>
          <w:color w:val="4E4E56"/>
        </w:rPr>
        <w:t>Law enforcement, legal proceedings, and as authorized by law:</w:t>
      </w:r>
      <w:r w:rsidRPr="005B4B62">
        <w:rPr>
          <w:rFonts w:ascii="wigrum" w:hAnsi="wigrum"/>
          <w:color w:val="4E4E56"/>
        </w:rPr>
        <w:t>We may disclose Personal Information to satisfy any applicable law, regulation, legal process, subpoena or governmental request;</w:t>
      </w:r>
    </w:p>
    <w:p w14:paraId="6D22A17D" w14:textId="77777777" w:rsidR="00F12B0E" w:rsidRPr="005B4B62" w:rsidRDefault="00F12B0E" w:rsidP="00F12B0E">
      <w:pPr>
        <w:pStyle w:val="nitro-offscreen"/>
        <w:shd w:val="clear" w:color="auto" w:fill="FFFFFF"/>
        <w:spacing w:before="0" w:beforeAutospacing="0"/>
        <w:rPr>
          <w:rFonts w:ascii="wigrum" w:hAnsi="wigrum"/>
          <w:color w:val="4E4E56"/>
        </w:rPr>
      </w:pPr>
      <w:r w:rsidRPr="005B4B62">
        <w:rPr>
          <w:rFonts w:ascii="wigrum" w:hAnsi="wigrum"/>
          <w:color w:val="4E4E56"/>
        </w:rPr>
        <w:t>(b) </w:t>
      </w:r>
      <w:r w:rsidRPr="005B4B62">
        <w:rPr>
          <w:rStyle w:val="Strong"/>
          <w:rFonts w:ascii="wigrum" w:hAnsi="wigrum"/>
          <w:color w:val="4E4E56"/>
        </w:rPr>
        <w:t>Protecting Rights and Safety:</w:t>
      </w:r>
      <w:r w:rsidRPr="005B4B62">
        <w:rPr>
          <w:rFonts w:ascii="wigrum" w:hAnsi="wigrum"/>
          <w:color w:val="4E4E56"/>
        </w:rPr>
        <w:t> We may share Personal Information to enforce this Website Privacy Policy and/or the Website TOU, including investigation of potential violations thereof; to detect, prevent, or otherwise address fraud, security or technical issues; ; to respond to claims that any content available on the Site violates the rights of third-parties; to respond to claims that contact information (e.g. name, e-mail address, etc.) of a third-party has been posted or transmitted without their consent or as a form of harassment; and to protect the rights, property, or personal safety of Tyto, any of its Users, or the general public;</w:t>
      </w:r>
    </w:p>
    <w:p w14:paraId="649A256E" w14:textId="77777777" w:rsidR="00F12B0E" w:rsidRPr="005B4B62" w:rsidRDefault="00F12B0E" w:rsidP="00F12B0E">
      <w:pPr>
        <w:pStyle w:val="nitro-offscreen"/>
        <w:shd w:val="clear" w:color="auto" w:fill="FFFFFF"/>
        <w:spacing w:before="0" w:beforeAutospacing="0"/>
        <w:rPr>
          <w:rFonts w:ascii="wigrum" w:hAnsi="wigrum"/>
          <w:color w:val="4E4E56"/>
        </w:rPr>
      </w:pPr>
      <w:r w:rsidRPr="005B4B62">
        <w:rPr>
          <w:rFonts w:ascii="wigrum" w:hAnsi="wigrum"/>
          <w:color w:val="4E4E56"/>
        </w:rPr>
        <w:t>(c)</w:t>
      </w:r>
      <w:r w:rsidRPr="005B4B62">
        <w:rPr>
          <w:rStyle w:val="Strong"/>
          <w:rFonts w:ascii="wigrum" w:hAnsi="wigrum"/>
          <w:color w:val="4E4E56"/>
        </w:rPr>
        <w:t> Our Affiliated Companies</w:t>
      </w:r>
      <w:r w:rsidRPr="005B4B62">
        <w:rPr>
          <w:rFonts w:ascii="wigrum" w:hAnsi="wigrum"/>
          <w:color w:val="4E4E56"/>
        </w:rPr>
        <w:t>: We may share Personal Information internally with our family of companies for the purposes described in this Website Privacy Policy. In addition, when Tyto or any of our affiliated companies is undergoing any change in control, including by means of merger, acquisition or purchase of all or substantially all of its assets, we may share Personal Information with the parties involved in such event. If we believe that such change in control might materially affect your Personal Information then stored with us, we will notify you of this event and the choices you may have via e-mail and/or prominent notice on our Site;</w:t>
      </w:r>
    </w:p>
    <w:p w14:paraId="089AD1E5" w14:textId="77777777" w:rsidR="00F12B0E" w:rsidRPr="005B4B62" w:rsidRDefault="00F12B0E" w:rsidP="00F12B0E">
      <w:pPr>
        <w:pStyle w:val="nitro-offscreen"/>
        <w:shd w:val="clear" w:color="auto" w:fill="FFFFFF"/>
        <w:spacing w:before="0" w:beforeAutospacing="0"/>
        <w:rPr>
          <w:rFonts w:ascii="wigrum" w:hAnsi="wigrum"/>
          <w:color w:val="4E4E56"/>
        </w:rPr>
      </w:pPr>
      <w:r w:rsidRPr="005B4B62">
        <w:rPr>
          <w:rFonts w:ascii="wigrum" w:hAnsi="wigrum"/>
          <w:color w:val="4E4E56"/>
        </w:rPr>
        <w:t>(d) </w:t>
      </w:r>
      <w:r w:rsidRPr="005B4B62">
        <w:rPr>
          <w:rStyle w:val="Strong"/>
          <w:rFonts w:ascii="wigrum" w:hAnsi="wigrum"/>
          <w:color w:val="4E4E56"/>
        </w:rPr>
        <w:t>Third Party Services</w:t>
      </w:r>
      <w:r w:rsidRPr="005B4B62">
        <w:rPr>
          <w:rFonts w:ascii="wigrum" w:hAnsi="wigrum"/>
          <w:color w:val="4E4E56"/>
        </w:rPr>
        <w:t xml:space="preserve">: We partner with certain third parties to provide selected services that are used to facilitate and enhance the Site and your use thereof (“Service Providers”). Such Third Party Service Providers may have access to, or process on our behalf Personal Information </w:t>
      </w:r>
      <w:r w:rsidRPr="005B4B62">
        <w:rPr>
          <w:rFonts w:ascii="wigrum" w:hAnsi="wigrum"/>
          <w:color w:val="4E4E56"/>
        </w:rPr>
        <w:lastRenderedPageBreak/>
        <w:t>which we collect, hold, use, analyze, process and/or manage.These Service Providers include hosting, database and server co-location services (e.g. In Motion,Frantic, LLC), data analytics services (e.g. Google Analytics), session replay records for app analytic purposes such as crashes, functionality and usability (e.g. Crashlytics), remote access services (e.g. RedBand), data and cyber security services (e.g. Incapsula), fraud detection and prevention services (e.g. Amazon Web Services), e-mail and text message distribution and monitoring services (e.g. Active Campaign), payment processors (e.g. Instamed) dispute resolution providers, customer support and call center services (e.g. Iqor), and our business, legal and financial advisors (collectively, “Third Party Service Providers”). We remain responsible for any Personal Information processing done by Third Party Service Provider on our behalf, except for events outside of our and/or their reasonable control, and except with respect to Third Party Service Providers with which you are contractually engaged, either through a prior separate contractual engagement and/or through acceptance of their privacy policy and terms of use if such are referenced herein.</w:t>
      </w:r>
    </w:p>
    <w:p w14:paraId="3672E501" w14:textId="77777777" w:rsidR="00F12B0E" w:rsidRPr="005B4B62" w:rsidRDefault="00F12B0E" w:rsidP="00F12B0E">
      <w:pPr>
        <w:pStyle w:val="nitro-offscreen"/>
        <w:shd w:val="clear" w:color="auto" w:fill="FFFFFF"/>
        <w:spacing w:before="0" w:beforeAutospacing="0"/>
        <w:rPr>
          <w:rFonts w:ascii="wigrum" w:hAnsi="wigrum"/>
          <w:color w:val="4E4E56"/>
        </w:rPr>
      </w:pPr>
      <w:r w:rsidRPr="005B4B62">
        <w:rPr>
          <w:rFonts w:ascii="wigrum" w:hAnsi="wigrum"/>
          <w:color w:val="4E4E56"/>
        </w:rPr>
        <w:t>(e)</w:t>
      </w:r>
      <w:r w:rsidRPr="005B4B62">
        <w:rPr>
          <w:rStyle w:val="Strong"/>
          <w:rFonts w:ascii="wigrum" w:hAnsi="wigrum"/>
          <w:color w:val="4E4E56"/>
        </w:rPr>
        <w:t>Benefit Plan Operators and Healthcare Networks</w:t>
      </w:r>
      <w:r w:rsidRPr="005B4B62">
        <w:rPr>
          <w:rFonts w:ascii="wigrum" w:hAnsi="wigrum"/>
          <w:color w:val="4E4E56"/>
        </w:rPr>
        <w:t>:We may share your personal information, with your respective healthcare networks and benefit plan operators, where you wish to exercise any benefits or entitlements available through our Site vis a vis such networks and operators, for the purposes of allowing them and us to administer the services and benefits to which you are entitled.</w:t>
      </w:r>
    </w:p>
    <w:p w14:paraId="70C834A5" w14:textId="77777777" w:rsidR="00F12B0E" w:rsidRPr="005B4B62" w:rsidRDefault="00F12B0E" w:rsidP="00F12B0E">
      <w:pPr>
        <w:pStyle w:val="nitro-offscreen"/>
        <w:shd w:val="clear" w:color="auto" w:fill="FFFFFF"/>
        <w:spacing w:before="0" w:beforeAutospacing="0"/>
        <w:rPr>
          <w:rFonts w:ascii="wigrum" w:hAnsi="wigrum"/>
          <w:color w:val="4E4E56"/>
        </w:rPr>
      </w:pPr>
      <w:r w:rsidRPr="005B4B62">
        <w:rPr>
          <w:rFonts w:ascii="wigrum" w:hAnsi="wigrum"/>
          <w:color w:val="4E4E56"/>
        </w:rPr>
        <w:t>For avoidance of doubt, Tyto may transfer and disclose to third parties or otherwise use Non-personal Information (which includes Medical Information which is Non-Personal including by being anonymized) at its own discretion.</w:t>
      </w:r>
    </w:p>
    <w:p w14:paraId="39C999AC" w14:textId="6D1FEF16" w:rsidR="00F12B0E" w:rsidRPr="00285F08" w:rsidRDefault="00F12B0E" w:rsidP="00285F08"/>
    <w:tbl>
      <w:tblPr>
        <w:tblStyle w:val="TableGrid"/>
        <w:bidiVisual/>
        <w:tblW w:w="0" w:type="auto"/>
        <w:tblLook w:val="04A0" w:firstRow="1" w:lastRow="0" w:firstColumn="1" w:lastColumn="0" w:noHBand="0" w:noVBand="1"/>
      </w:tblPr>
      <w:tblGrid>
        <w:gridCol w:w="2876"/>
        <w:gridCol w:w="390"/>
        <w:gridCol w:w="5394"/>
      </w:tblGrid>
      <w:tr w:rsidR="00F12B0E" w14:paraId="728BB7D7" w14:textId="77777777" w:rsidTr="002741C1">
        <w:tc>
          <w:tcPr>
            <w:tcW w:w="2876" w:type="dxa"/>
          </w:tcPr>
          <w:p w14:paraId="06193AF2" w14:textId="77777777" w:rsidR="00F12B0E" w:rsidRDefault="00F12B0E" w:rsidP="002741C1">
            <w:pPr>
              <w:rPr>
                <w:rtl/>
              </w:rPr>
            </w:pPr>
            <w:r>
              <w:rPr>
                <w:rFonts w:hint="cs"/>
                <w:rtl/>
              </w:rPr>
              <w:t>סיכון</w:t>
            </w:r>
          </w:p>
        </w:tc>
        <w:tc>
          <w:tcPr>
            <w:tcW w:w="5754" w:type="dxa"/>
            <w:gridSpan w:val="2"/>
          </w:tcPr>
          <w:p w14:paraId="10F71921" w14:textId="77777777" w:rsidR="00F12B0E" w:rsidRDefault="00F12B0E" w:rsidP="002741C1">
            <w:pPr>
              <w:rPr>
                <w:rtl/>
              </w:rPr>
            </w:pPr>
            <w:r>
              <w:rPr>
                <w:rFonts w:hint="cs"/>
                <w:rtl/>
              </w:rPr>
              <w:t>האזנה למידע ברשת האלחוטית המקומית</w:t>
            </w:r>
            <w:r>
              <w:t xml:space="preserve"> </w:t>
            </w:r>
            <w:r>
              <w:rPr>
                <w:rFonts w:hint="cs"/>
                <w:rtl/>
              </w:rPr>
              <w:t xml:space="preserve"> או ברשת ה</w:t>
            </w:r>
            <w:r>
              <w:rPr>
                <w:rFonts w:hint="cs"/>
              </w:rPr>
              <w:t>WAN</w:t>
            </w:r>
          </w:p>
        </w:tc>
      </w:tr>
      <w:tr w:rsidR="00F12B0E" w14:paraId="0D3DC0C7" w14:textId="77777777" w:rsidTr="002741C1">
        <w:tc>
          <w:tcPr>
            <w:tcW w:w="2876" w:type="dxa"/>
          </w:tcPr>
          <w:p w14:paraId="75189D6D" w14:textId="77777777" w:rsidR="00F12B0E" w:rsidRDefault="00F12B0E" w:rsidP="002741C1">
            <w:pPr>
              <w:rPr>
                <w:rtl/>
              </w:rPr>
            </w:pPr>
            <w:r>
              <w:rPr>
                <w:rFonts w:hint="cs"/>
                <w:rtl/>
              </w:rPr>
              <w:t>הסבר</w:t>
            </w:r>
          </w:p>
        </w:tc>
        <w:tc>
          <w:tcPr>
            <w:tcW w:w="5754" w:type="dxa"/>
            <w:gridSpan w:val="2"/>
          </w:tcPr>
          <w:p w14:paraId="4C5C5535" w14:textId="77777777" w:rsidR="00F12B0E" w:rsidRDefault="00F12B0E" w:rsidP="002741C1">
            <w:pPr>
              <w:rPr>
                <w:rtl/>
              </w:rPr>
            </w:pPr>
            <w:r>
              <w:rPr>
                <w:rFonts w:hint="cs"/>
                <w:rtl/>
              </w:rPr>
              <w:t>המכשיר או התחנה מעבירם את המידע דרך רשת אלחוטית מקומית ורשת באינטרנט לשרתים. ניתן לזהות בקלות את כתובת היעד (</w:t>
            </w:r>
            <w:r>
              <w:t>websync-cloud.tytocare.com</w:t>
            </w:r>
            <w:r>
              <w:rPr>
                <w:rFonts w:hint="cs"/>
                <w:rtl/>
              </w:rPr>
              <w:t>)</w:t>
            </w:r>
          </w:p>
        </w:tc>
      </w:tr>
      <w:tr w:rsidR="00F12B0E" w14:paraId="3453A823" w14:textId="77777777" w:rsidTr="002741C1">
        <w:tc>
          <w:tcPr>
            <w:tcW w:w="2876" w:type="dxa"/>
          </w:tcPr>
          <w:p w14:paraId="151942B3" w14:textId="77777777" w:rsidR="00F12B0E" w:rsidRDefault="00F12B0E" w:rsidP="002741C1">
            <w:pPr>
              <w:rPr>
                <w:rtl/>
              </w:rPr>
            </w:pPr>
            <w:r>
              <w:rPr>
                <w:rFonts w:hint="cs"/>
                <w:rtl/>
              </w:rPr>
              <w:t>השפעה</w:t>
            </w:r>
          </w:p>
        </w:tc>
        <w:tc>
          <w:tcPr>
            <w:tcW w:w="360" w:type="dxa"/>
          </w:tcPr>
          <w:p w14:paraId="05208D8B" w14:textId="77777777" w:rsidR="00F12B0E" w:rsidRDefault="00F12B0E" w:rsidP="002741C1">
            <w:pPr>
              <w:rPr>
                <w:rtl/>
              </w:rPr>
            </w:pPr>
            <w:r>
              <w:rPr>
                <w:rFonts w:hint="cs"/>
              </w:rPr>
              <w:t>C</w:t>
            </w:r>
          </w:p>
        </w:tc>
        <w:tc>
          <w:tcPr>
            <w:tcW w:w="5394" w:type="dxa"/>
          </w:tcPr>
          <w:p w14:paraId="4CE2D008" w14:textId="77777777" w:rsidR="00F12B0E" w:rsidRDefault="00F12B0E" w:rsidP="002741C1">
            <w:pPr>
              <w:rPr>
                <w:rtl/>
              </w:rPr>
            </w:pPr>
            <w:r>
              <w:rPr>
                <w:rFonts w:hint="cs"/>
                <w:rtl/>
              </w:rPr>
              <w:t>סיכון זה פוגע בסודיות המידע, כל המידע הרפואי עובר לרשות המאזין</w:t>
            </w:r>
          </w:p>
        </w:tc>
      </w:tr>
      <w:tr w:rsidR="00F12B0E" w14:paraId="4B87FFB8" w14:textId="77777777" w:rsidTr="002741C1">
        <w:tc>
          <w:tcPr>
            <w:tcW w:w="2876" w:type="dxa"/>
          </w:tcPr>
          <w:p w14:paraId="08660968" w14:textId="77777777" w:rsidR="00F12B0E" w:rsidRDefault="00F12B0E" w:rsidP="002741C1">
            <w:pPr>
              <w:rPr>
                <w:rtl/>
              </w:rPr>
            </w:pPr>
          </w:p>
        </w:tc>
        <w:tc>
          <w:tcPr>
            <w:tcW w:w="360" w:type="dxa"/>
          </w:tcPr>
          <w:p w14:paraId="4D838138" w14:textId="77777777" w:rsidR="00F12B0E" w:rsidRDefault="00F12B0E" w:rsidP="002741C1">
            <w:pPr>
              <w:rPr>
                <w:rtl/>
              </w:rPr>
            </w:pPr>
            <w:r>
              <w:rPr>
                <w:rFonts w:hint="cs"/>
              </w:rPr>
              <w:t>I</w:t>
            </w:r>
          </w:p>
        </w:tc>
        <w:tc>
          <w:tcPr>
            <w:tcW w:w="5394" w:type="dxa"/>
          </w:tcPr>
          <w:p w14:paraId="49012227" w14:textId="77777777" w:rsidR="00F12B0E" w:rsidRDefault="00F12B0E" w:rsidP="002741C1">
            <w:pPr>
              <w:rPr>
                <w:rtl/>
              </w:rPr>
            </w:pPr>
            <w:r>
              <w:rPr>
                <w:rFonts w:hint="cs"/>
                <w:rtl/>
              </w:rPr>
              <w:t>סיכון זה אינו פוגע בשלמות המידע</w:t>
            </w:r>
          </w:p>
        </w:tc>
      </w:tr>
      <w:tr w:rsidR="00F12B0E" w14:paraId="7970F1D0" w14:textId="77777777" w:rsidTr="002741C1">
        <w:tc>
          <w:tcPr>
            <w:tcW w:w="2876" w:type="dxa"/>
          </w:tcPr>
          <w:p w14:paraId="3B6A0F9C" w14:textId="77777777" w:rsidR="00F12B0E" w:rsidRDefault="00F12B0E" w:rsidP="002741C1">
            <w:pPr>
              <w:rPr>
                <w:rtl/>
              </w:rPr>
            </w:pPr>
          </w:p>
        </w:tc>
        <w:tc>
          <w:tcPr>
            <w:tcW w:w="360" w:type="dxa"/>
          </w:tcPr>
          <w:p w14:paraId="6EE59E5F" w14:textId="77777777" w:rsidR="00F12B0E" w:rsidRDefault="00F12B0E" w:rsidP="002741C1">
            <w:pPr>
              <w:rPr>
                <w:rtl/>
              </w:rPr>
            </w:pPr>
            <w:r>
              <w:rPr>
                <w:rFonts w:hint="cs"/>
              </w:rPr>
              <w:t>A</w:t>
            </w:r>
          </w:p>
        </w:tc>
        <w:tc>
          <w:tcPr>
            <w:tcW w:w="5394" w:type="dxa"/>
          </w:tcPr>
          <w:p w14:paraId="79F9A662" w14:textId="77777777" w:rsidR="00F12B0E" w:rsidRDefault="00F12B0E" w:rsidP="002741C1">
            <w:pPr>
              <w:rPr>
                <w:rtl/>
              </w:rPr>
            </w:pPr>
            <w:r>
              <w:rPr>
                <w:rFonts w:hint="cs"/>
                <w:rtl/>
              </w:rPr>
              <w:t>סיכון זה לא יגרום לפגיעה בזמינות</w:t>
            </w:r>
          </w:p>
        </w:tc>
      </w:tr>
      <w:tr w:rsidR="00F12B0E" w14:paraId="798064CD" w14:textId="77777777" w:rsidTr="002741C1">
        <w:tc>
          <w:tcPr>
            <w:tcW w:w="2876" w:type="dxa"/>
          </w:tcPr>
          <w:p w14:paraId="7CF9AE45" w14:textId="77777777" w:rsidR="00F12B0E" w:rsidRDefault="00F12B0E" w:rsidP="002741C1">
            <w:pPr>
              <w:rPr>
                <w:rtl/>
              </w:rPr>
            </w:pPr>
            <w:r>
              <w:rPr>
                <w:rFonts w:hint="cs"/>
                <w:rtl/>
              </w:rPr>
              <w:t>עוצמת הסיכון</w:t>
            </w:r>
          </w:p>
        </w:tc>
        <w:tc>
          <w:tcPr>
            <w:tcW w:w="360" w:type="dxa"/>
          </w:tcPr>
          <w:p w14:paraId="119F9B0F" w14:textId="77777777" w:rsidR="00F12B0E" w:rsidRDefault="00F12B0E" w:rsidP="002741C1">
            <w:pPr>
              <w:rPr>
                <w:rtl/>
              </w:rPr>
            </w:pPr>
            <w:r>
              <w:rPr>
                <w:rFonts w:hint="cs"/>
                <w:rtl/>
              </w:rPr>
              <w:t>1</w:t>
            </w:r>
          </w:p>
        </w:tc>
        <w:tc>
          <w:tcPr>
            <w:tcW w:w="5394" w:type="dxa"/>
          </w:tcPr>
          <w:p w14:paraId="330C4A05" w14:textId="77777777" w:rsidR="00F12B0E" w:rsidRDefault="00F12B0E" w:rsidP="002741C1">
            <w:pPr>
              <w:rPr>
                <w:rtl/>
              </w:rPr>
            </w:pPr>
          </w:p>
        </w:tc>
      </w:tr>
      <w:tr w:rsidR="00F12B0E" w14:paraId="159FAD34" w14:textId="77777777" w:rsidTr="002741C1">
        <w:tc>
          <w:tcPr>
            <w:tcW w:w="2876" w:type="dxa"/>
          </w:tcPr>
          <w:p w14:paraId="4DA7F526" w14:textId="77777777" w:rsidR="00F12B0E" w:rsidRDefault="00F12B0E" w:rsidP="002741C1">
            <w:pPr>
              <w:rPr>
                <w:rtl/>
              </w:rPr>
            </w:pPr>
            <w:r>
              <w:rPr>
                <w:rFonts w:hint="cs"/>
                <w:rtl/>
              </w:rPr>
              <w:t>סבירות הסיכון</w:t>
            </w:r>
          </w:p>
        </w:tc>
        <w:tc>
          <w:tcPr>
            <w:tcW w:w="360" w:type="dxa"/>
          </w:tcPr>
          <w:p w14:paraId="3F748334" w14:textId="77777777" w:rsidR="00F12B0E" w:rsidRDefault="00F12B0E" w:rsidP="002741C1">
            <w:pPr>
              <w:rPr>
                <w:rtl/>
              </w:rPr>
            </w:pPr>
            <w:r>
              <w:rPr>
                <w:rFonts w:hint="cs"/>
                <w:rtl/>
              </w:rPr>
              <w:t>1</w:t>
            </w:r>
          </w:p>
        </w:tc>
        <w:tc>
          <w:tcPr>
            <w:tcW w:w="5394" w:type="dxa"/>
          </w:tcPr>
          <w:p w14:paraId="73DA37E8" w14:textId="77777777" w:rsidR="00F12B0E" w:rsidRDefault="00F12B0E" w:rsidP="002741C1">
            <w:pPr>
              <w:rPr>
                <w:rtl/>
              </w:rPr>
            </w:pPr>
          </w:p>
        </w:tc>
      </w:tr>
      <w:tr w:rsidR="00F12B0E" w14:paraId="7CA2D16F" w14:textId="77777777" w:rsidTr="002741C1">
        <w:tc>
          <w:tcPr>
            <w:tcW w:w="2876" w:type="dxa"/>
          </w:tcPr>
          <w:p w14:paraId="29C4695A" w14:textId="77777777" w:rsidR="00F12B0E" w:rsidRDefault="00F12B0E" w:rsidP="002741C1">
            <w:pPr>
              <w:rPr>
                <w:rtl/>
              </w:rPr>
            </w:pPr>
            <w:r>
              <w:rPr>
                <w:rFonts w:hint="cs"/>
                <w:rtl/>
              </w:rPr>
              <w:t>ציון כללי</w:t>
            </w:r>
          </w:p>
        </w:tc>
        <w:tc>
          <w:tcPr>
            <w:tcW w:w="5754" w:type="dxa"/>
            <w:gridSpan w:val="2"/>
            <w:shd w:val="clear" w:color="auto" w:fill="92D050"/>
          </w:tcPr>
          <w:p w14:paraId="6F0A63C8" w14:textId="77777777" w:rsidR="00F12B0E" w:rsidRDefault="00F12B0E" w:rsidP="002741C1">
            <w:pPr>
              <w:rPr>
                <w:rtl/>
              </w:rPr>
            </w:pPr>
            <w:r>
              <w:rPr>
                <w:rFonts w:hint="cs"/>
                <w:rtl/>
              </w:rPr>
              <w:t>1</w:t>
            </w:r>
          </w:p>
        </w:tc>
      </w:tr>
      <w:tr w:rsidR="00F12B0E" w14:paraId="4655E256" w14:textId="77777777" w:rsidTr="002741C1">
        <w:tc>
          <w:tcPr>
            <w:tcW w:w="2876" w:type="dxa"/>
          </w:tcPr>
          <w:p w14:paraId="0D49912E" w14:textId="77777777" w:rsidR="00F12B0E" w:rsidRDefault="00F12B0E" w:rsidP="002741C1">
            <w:pPr>
              <w:rPr>
                <w:rtl/>
              </w:rPr>
            </w:pPr>
            <w:r>
              <w:rPr>
                <w:rFonts w:hint="cs"/>
                <w:rtl/>
              </w:rPr>
              <w:t>הערות</w:t>
            </w:r>
          </w:p>
        </w:tc>
        <w:tc>
          <w:tcPr>
            <w:tcW w:w="5754" w:type="dxa"/>
            <w:gridSpan w:val="2"/>
          </w:tcPr>
          <w:p w14:paraId="5A533CF1" w14:textId="77777777" w:rsidR="00F12B0E" w:rsidRDefault="00F12B0E" w:rsidP="00285F08">
            <w:pPr>
              <w:keepNext/>
            </w:pPr>
            <w:r>
              <w:rPr>
                <w:rFonts w:hint="cs"/>
                <w:rtl/>
              </w:rPr>
              <w:t>התקשורת בין השרת לאפליקציה מתנהלת בטנל מוצפן (</w:t>
            </w:r>
            <w:r>
              <w:rPr>
                <w:rFonts w:hint="cs"/>
              </w:rPr>
              <w:t>TLS</w:t>
            </w:r>
            <w:r>
              <w:rPr>
                <w:rFonts w:hint="cs"/>
                <w:rtl/>
              </w:rPr>
              <w:t>) לכן גם עם תיאס</w:t>
            </w:r>
            <w:r>
              <w:rPr>
                <w:rFonts w:hint="eastAsia"/>
                <w:rtl/>
              </w:rPr>
              <w:t>ף</w:t>
            </w:r>
            <w:r>
              <w:rPr>
                <w:rFonts w:hint="cs"/>
                <w:rtl/>
              </w:rPr>
              <w:t xml:space="preserve"> התקשורת יהיה קשה מאוד לפענח את המידע הרפואי.</w:t>
            </w:r>
          </w:p>
        </w:tc>
      </w:tr>
    </w:tbl>
    <w:p w14:paraId="67D8CF96" w14:textId="3FD627BF" w:rsidR="00F12B0E" w:rsidRDefault="00285F08" w:rsidP="00285F08">
      <w:pPr>
        <w:pStyle w:val="Caption"/>
      </w:pPr>
      <w:bookmarkStart w:id="296" w:name="_Toc85713995"/>
      <w:r>
        <w:rPr>
          <w:rtl/>
        </w:rPr>
        <w:t xml:space="preserve">טבלה </w:t>
      </w:r>
      <w:r>
        <w:rPr>
          <w:rtl/>
        </w:rPr>
        <w:fldChar w:fldCharType="begin"/>
      </w:r>
      <w:r>
        <w:rPr>
          <w:rtl/>
        </w:rPr>
        <w:instrText xml:space="preserve"> </w:instrText>
      </w:r>
      <w:r>
        <w:instrText>SEQ</w:instrText>
      </w:r>
      <w:r>
        <w:rPr>
          <w:rtl/>
        </w:rPr>
        <w:instrText xml:space="preserve"> טבלה \* </w:instrText>
      </w:r>
      <w:r>
        <w:instrText>ARABIC</w:instrText>
      </w:r>
      <w:r>
        <w:rPr>
          <w:rtl/>
        </w:rPr>
        <w:instrText xml:space="preserve"> </w:instrText>
      </w:r>
      <w:r>
        <w:rPr>
          <w:rtl/>
        </w:rPr>
        <w:fldChar w:fldCharType="separate"/>
      </w:r>
      <w:r w:rsidR="00C27A19">
        <w:rPr>
          <w:noProof/>
          <w:rtl/>
        </w:rPr>
        <w:t>6</w:t>
      </w:r>
      <w:r>
        <w:rPr>
          <w:rtl/>
        </w:rPr>
        <w:fldChar w:fldCharType="end"/>
      </w:r>
      <w:r>
        <w:rPr>
          <w:noProof/>
          <w:rtl/>
        </w:rPr>
        <w:t xml:space="preserve"> </w:t>
      </w:r>
      <w:r w:rsidRPr="00236D51">
        <w:rPr>
          <w:noProof/>
          <w:rtl/>
        </w:rPr>
        <w:t>סיכון 5 - האזנה למידע ברשת האלחוטית המקומית  או ברשת ה</w:t>
      </w:r>
      <w:r w:rsidRPr="00236D51">
        <w:rPr>
          <w:noProof/>
        </w:rPr>
        <w:t>WAN</w:t>
      </w:r>
      <w:bookmarkEnd w:id="296"/>
    </w:p>
    <w:p w14:paraId="03A09F3D" w14:textId="77777777" w:rsidR="00F12B0E" w:rsidRDefault="00F12B0E" w:rsidP="00F12B0E">
      <w:pPr>
        <w:rPr>
          <w:rtl/>
        </w:rPr>
      </w:pPr>
    </w:p>
    <w:p w14:paraId="24C55A4A" w14:textId="087640A2" w:rsidR="00C4703C" w:rsidRDefault="00D770DD" w:rsidP="00221FC2">
      <w:pPr>
        <w:rPr>
          <w:rtl/>
        </w:rPr>
      </w:pPr>
      <w:r>
        <w:rPr>
          <w:noProof/>
        </w:rPr>
        <w:lastRenderedPageBreak/>
        <mc:AlternateContent>
          <mc:Choice Requires="wps">
            <w:drawing>
              <wp:anchor distT="0" distB="0" distL="114300" distR="114300" simplePos="0" relativeHeight="251658273" behindDoc="0" locked="0" layoutInCell="1" allowOverlap="1" wp14:anchorId="565E8CBF" wp14:editId="064097BE">
                <wp:simplePos x="0" y="0"/>
                <wp:positionH relativeFrom="column">
                  <wp:posOffset>1761768</wp:posOffset>
                </wp:positionH>
                <wp:positionV relativeFrom="paragraph">
                  <wp:posOffset>4282788</wp:posOffset>
                </wp:positionV>
                <wp:extent cx="2956236" cy="635"/>
                <wp:effectExtent l="0" t="0" r="0" b="0"/>
                <wp:wrapTopAndBottom/>
                <wp:docPr id="33" name="Text Box 33"/>
                <wp:cNvGraphicFramePr/>
                <a:graphic xmlns:a="http://schemas.openxmlformats.org/drawingml/2006/main">
                  <a:graphicData uri="http://schemas.microsoft.com/office/word/2010/wordprocessingShape">
                    <wps:wsp>
                      <wps:cNvSpPr txBox="1"/>
                      <wps:spPr>
                        <a:xfrm>
                          <a:off x="0" y="0"/>
                          <a:ext cx="2956236" cy="635"/>
                        </a:xfrm>
                        <a:prstGeom prst="rect">
                          <a:avLst/>
                        </a:prstGeom>
                        <a:solidFill>
                          <a:prstClr val="white"/>
                        </a:solidFill>
                        <a:ln>
                          <a:noFill/>
                        </a:ln>
                      </wps:spPr>
                      <wps:txbx>
                        <w:txbxContent>
                          <w:p w14:paraId="40361025" w14:textId="6DEC1B53" w:rsidR="00C4703C" w:rsidRPr="003D3A8A" w:rsidRDefault="00C4703C" w:rsidP="00221FC2">
                            <w:pPr>
                              <w:pStyle w:val="Caption"/>
                              <w:rPr>
                                <w:noProof/>
                              </w:rPr>
                            </w:pPr>
                            <w:bookmarkStart w:id="297" w:name="_Toc85713989"/>
                            <w:r>
                              <w:rPr>
                                <w:rtl/>
                              </w:rPr>
                              <w:t xml:space="preserve">איור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C27A19">
                              <w:rPr>
                                <w:noProof/>
                                <w:rtl/>
                              </w:rPr>
                              <w:t>25</w:t>
                            </w:r>
                            <w:r>
                              <w:rPr>
                                <w:rtl/>
                              </w:rPr>
                              <w:fldChar w:fldCharType="end"/>
                            </w:r>
                            <w:r>
                              <w:rPr>
                                <w:noProof/>
                                <w:rtl/>
                              </w:rPr>
                              <w:t xml:space="preserve"> </w:t>
                            </w:r>
                            <w:r>
                              <w:rPr>
                                <w:rFonts w:hint="cs"/>
                                <w:noProof/>
                                <w:rtl/>
                              </w:rPr>
                              <w:t xml:space="preserve">- תקשורת </w:t>
                            </w:r>
                            <w:r>
                              <w:rPr>
                                <w:noProof/>
                              </w:rPr>
                              <w:t>wan</w:t>
                            </w:r>
                            <w:r>
                              <w:rPr>
                                <w:rFonts w:hint="cs"/>
                                <w:noProof/>
                                <w:rtl/>
                              </w:rPr>
                              <w:t xml:space="preserve"> של האפליקציה</w:t>
                            </w:r>
                            <w:bookmarkEnd w:id="2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65E8CBF" id="Text Box 33" o:spid="_x0000_s1042" type="#_x0000_t202" style="position:absolute;left:0;text-align:left;margin-left:138.7pt;margin-top:337.25pt;width:232.75pt;height:.05pt;z-index:25165827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" stroked="f">
                <v:textbox style="mso-fit-shape-to-text:t" inset="0,0,0,0">
                  <w:txbxContent>
                    <w:p w14:paraId="40361025" w14:textId="6DEC1B53" w:rsidR="00C4703C" w:rsidRPr="003D3A8A" w:rsidRDefault="00C4703C" w:rsidP="00221FC2">
                      <w:pPr>
                        <w:pStyle w:val="Caption"/>
                        <w:rPr>
                          <w:noProof/>
                        </w:rPr>
                      </w:pPr>
                      <w:bookmarkStart w:id="298" w:name="_Toc85713989"/>
                      <w:r>
                        <w:rPr>
                          <w:rtl/>
                        </w:rPr>
                        <w:t xml:space="preserve">איור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C27A19">
                        <w:rPr>
                          <w:noProof/>
                          <w:rtl/>
                        </w:rPr>
                        <w:t>25</w:t>
                      </w:r>
                      <w:r>
                        <w:rPr>
                          <w:rtl/>
                        </w:rPr>
                        <w:fldChar w:fldCharType="end"/>
                      </w:r>
                      <w:r>
                        <w:rPr>
                          <w:noProof/>
                          <w:rtl/>
                        </w:rPr>
                        <w:t xml:space="preserve"> </w:t>
                      </w:r>
                      <w:r>
                        <w:rPr>
                          <w:rFonts w:hint="cs"/>
                          <w:noProof/>
                          <w:rtl/>
                        </w:rPr>
                        <w:t xml:space="preserve">- תקשורת </w:t>
                      </w:r>
                      <w:r>
                        <w:rPr>
                          <w:noProof/>
                        </w:rPr>
                        <w:t>wan</w:t>
                      </w:r>
                      <w:r>
                        <w:rPr>
                          <w:rFonts w:hint="cs"/>
                          <w:noProof/>
                          <w:rtl/>
                        </w:rPr>
                        <w:t xml:space="preserve"> של האפליקציה</w:t>
                      </w:r>
                      <w:bookmarkEnd w:id="298"/>
                    </w:p>
                  </w:txbxContent>
                </v:textbox>
                <w10:wrap type="topAndBottom"/>
              </v:shape>
            </w:pict>
          </mc:Fallback>
        </mc:AlternateContent>
      </w:r>
      <w:r w:rsidR="00C4703C" w:rsidRPr="00945263">
        <w:rPr>
          <w:noProof/>
        </w:rPr>
        <w:drawing>
          <wp:anchor distT="0" distB="0" distL="114300" distR="114300" simplePos="0" relativeHeight="251658272" behindDoc="0" locked="0" layoutInCell="1" allowOverlap="1" wp14:anchorId="4EE11D26" wp14:editId="770A0360">
            <wp:simplePos x="0" y="0"/>
            <wp:positionH relativeFrom="page">
              <wp:posOffset>2519045</wp:posOffset>
            </wp:positionH>
            <wp:positionV relativeFrom="paragraph">
              <wp:posOffset>635</wp:posOffset>
            </wp:positionV>
            <wp:extent cx="2523490" cy="4211320"/>
            <wp:effectExtent l="0" t="0" r="0" b="0"/>
            <wp:wrapTopAndBottom/>
            <wp:docPr id="6" name="Picture 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pic:nvPicPr>
                  <pic:blipFill rotWithShape="1">
                    <a:blip r:embed="rId65" cstate="print">
                      <a:extLst>
                        <a:ext uri="{28A0092B-C50C-407E-A947-70E740481C1C}">
                          <a14:useLocalDpi xmlns:a14="http://schemas.microsoft.com/office/drawing/2010/main" val="0"/>
                        </a:ext>
                      </a:extLst>
                    </a:blip>
                    <a:srcRect l="616" t="7101" r="2097" b="5928"/>
                    <a:stretch/>
                  </pic:blipFill>
                  <pic:spPr bwMode="auto">
                    <a:xfrm>
                      <a:off x="0" y="0"/>
                      <a:ext cx="2523490" cy="42113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DF182BC" w14:textId="66781552" w:rsidR="00F12B0E" w:rsidRPr="00425724" w:rsidRDefault="00F12B0E" w:rsidP="00425724"/>
    <w:tbl>
      <w:tblPr>
        <w:tblStyle w:val="TableGrid"/>
        <w:bidiVisual/>
        <w:tblW w:w="0" w:type="auto"/>
        <w:tblLook w:val="04A0" w:firstRow="1" w:lastRow="0" w:firstColumn="1" w:lastColumn="0" w:noHBand="0" w:noVBand="1"/>
      </w:tblPr>
      <w:tblGrid>
        <w:gridCol w:w="2876"/>
        <w:gridCol w:w="390"/>
        <w:gridCol w:w="5394"/>
      </w:tblGrid>
      <w:tr w:rsidR="00F12B0E" w14:paraId="648F0A00" w14:textId="77777777" w:rsidTr="002741C1">
        <w:tc>
          <w:tcPr>
            <w:tcW w:w="2876" w:type="dxa"/>
          </w:tcPr>
          <w:p w14:paraId="753138F1" w14:textId="77777777" w:rsidR="00F12B0E" w:rsidRDefault="00F12B0E" w:rsidP="002741C1">
            <w:pPr>
              <w:rPr>
                <w:rtl/>
              </w:rPr>
            </w:pPr>
            <w:r>
              <w:rPr>
                <w:rFonts w:hint="cs"/>
                <w:rtl/>
              </w:rPr>
              <w:t>סיכון</w:t>
            </w:r>
          </w:p>
        </w:tc>
        <w:tc>
          <w:tcPr>
            <w:tcW w:w="5754" w:type="dxa"/>
            <w:gridSpan w:val="2"/>
          </w:tcPr>
          <w:p w14:paraId="7C625CCC" w14:textId="77777777" w:rsidR="00F12B0E" w:rsidRDefault="00F12B0E" w:rsidP="002741C1">
            <w:pPr>
              <w:rPr>
                <w:rtl/>
              </w:rPr>
            </w:pPr>
            <w:r>
              <w:rPr>
                <w:rFonts w:hint="cs"/>
                <w:rtl/>
              </w:rPr>
              <w:t>שינוי תוכנת המכשיר ע"י התערבות או השתלטות על תהליך עדכון התוכנה</w:t>
            </w:r>
          </w:p>
        </w:tc>
      </w:tr>
      <w:tr w:rsidR="00F12B0E" w14:paraId="505DFCAF" w14:textId="77777777" w:rsidTr="002741C1">
        <w:tc>
          <w:tcPr>
            <w:tcW w:w="2876" w:type="dxa"/>
          </w:tcPr>
          <w:p w14:paraId="5E7F80A2" w14:textId="77777777" w:rsidR="00F12B0E" w:rsidRDefault="00F12B0E" w:rsidP="002741C1">
            <w:pPr>
              <w:rPr>
                <w:rtl/>
              </w:rPr>
            </w:pPr>
            <w:r>
              <w:rPr>
                <w:rFonts w:hint="cs"/>
                <w:rtl/>
              </w:rPr>
              <w:t>הסבר</w:t>
            </w:r>
          </w:p>
        </w:tc>
        <w:tc>
          <w:tcPr>
            <w:tcW w:w="5754" w:type="dxa"/>
            <w:gridSpan w:val="2"/>
          </w:tcPr>
          <w:p w14:paraId="5C76B080" w14:textId="77777777" w:rsidR="00F12B0E" w:rsidRDefault="00F12B0E" w:rsidP="002741C1">
            <w:pPr>
              <w:rPr>
                <w:rtl/>
              </w:rPr>
            </w:pPr>
            <w:r>
              <w:rPr>
                <w:rFonts w:hint="cs"/>
                <w:rtl/>
              </w:rPr>
              <w:t xml:space="preserve">ע"י טעינת תוכנה נגועה ניתן לאחר ההפעלה מחדש להשתלט על המכשיר ולהעביר את המידע הרפואי הגולמי לכל מאזין ברשת האינטרנט בנוסף או במקום לשרתים של </w:t>
            </w:r>
            <w:r>
              <w:t>tytoCare</w:t>
            </w:r>
            <w:r>
              <w:rPr>
                <w:rFonts w:hint="cs"/>
                <w:rtl/>
              </w:rPr>
              <w:t>. בנוסף ניתן לשנות את המידע כך שיוביל לדיאגנוסטיקה שגוייה ע"י המומחה וכתוצאה לטיפול שהינו שגוי ויכול לסכן את חיי הפציינט</w:t>
            </w:r>
          </w:p>
        </w:tc>
      </w:tr>
      <w:tr w:rsidR="00F12B0E" w14:paraId="6AC7DA20" w14:textId="77777777" w:rsidTr="002741C1">
        <w:tc>
          <w:tcPr>
            <w:tcW w:w="2876" w:type="dxa"/>
          </w:tcPr>
          <w:p w14:paraId="40B3ABC7" w14:textId="77777777" w:rsidR="00F12B0E" w:rsidRDefault="00F12B0E" w:rsidP="002741C1">
            <w:pPr>
              <w:rPr>
                <w:rtl/>
              </w:rPr>
            </w:pPr>
            <w:r>
              <w:rPr>
                <w:rFonts w:hint="cs"/>
                <w:rtl/>
              </w:rPr>
              <w:t>השפעה</w:t>
            </w:r>
          </w:p>
        </w:tc>
        <w:tc>
          <w:tcPr>
            <w:tcW w:w="360" w:type="dxa"/>
          </w:tcPr>
          <w:p w14:paraId="47D1C1D7" w14:textId="77777777" w:rsidR="00F12B0E" w:rsidRDefault="00F12B0E" w:rsidP="002741C1">
            <w:pPr>
              <w:rPr>
                <w:rtl/>
              </w:rPr>
            </w:pPr>
            <w:r>
              <w:rPr>
                <w:rFonts w:hint="cs"/>
              </w:rPr>
              <w:t>C</w:t>
            </w:r>
          </w:p>
        </w:tc>
        <w:tc>
          <w:tcPr>
            <w:tcW w:w="5394" w:type="dxa"/>
          </w:tcPr>
          <w:p w14:paraId="5506390F" w14:textId="77777777" w:rsidR="00F12B0E" w:rsidRDefault="00F12B0E" w:rsidP="002741C1">
            <w:pPr>
              <w:rPr>
                <w:rtl/>
              </w:rPr>
            </w:pPr>
            <w:r>
              <w:rPr>
                <w:rFonts w:hint="cs"/>
                <w:rtl/>
              </w:rPr>
              <w:t>סיכון זה פוגע בסודיות המידע, כל המידע הרפואי עובר לרשות המאזין</w:t>
            </w:r>
          </w:p>
        </w:tc>
      </w:tr>
      <w:tr w:rsidR="00F12B0E" w14:paraId="26F86B6A" w14:textId="77777777" w:rsidTr="002741C1">
        <w:tc>
          <w:tcPr>
            <w:tcW w:w="2876" w:type="dxa"/>
          </w:tcPr>
          <w:p w14:paraId="1007EA20" w14:textId="77777777" w:rsidR="00F12B0E" w:rsidRDefault="00F12B0E" w:rsidP="002741C1">
            <w:pPr>
              <w:rPr>
                <w:rtl/>
              </w:rPr>
            </w:pPr>
          </w:p>
        </w:tc>
        <w:tc>
          <w:tcPr>
            <w:tcW w:w="360" w:type="dxa"/>
          </w:tcPr>
          <w:p w14:paraId="1AAD81B4" w14:textId="77777777" w:rsidR="00F12B0E" w:rsidRDefault="00F12B0E" w:rsidP="002741C1">
            <w:pPr>
              <w:rPr>
                <w:rtl/>
              </w:rPr>
            </w:pPr>
            <w:r>
              <w:rPr>
                <w:rFonts w:hint="cs"/>
              </w:rPr>
              <w:t>I</w:t>
            </w:r>
          </w:p>
        </w:tc>
        <w:tc>
          <w:tcPr>
            <w:tcW w:w="5394" w:type="dxa"/>
          </w:tcPr>
          <w:p w14:paraId="0D559316" w14:textId="77777777" w:rsidR="00F12B0E" w:rsidRDefault="00F12B0E" w:rsidP="002741C1">
            <w:pPr>
              <w:rPr>
                <w:rtl/>
              </w:rPr>
            </w:pPr>
            <w:r>
              <w:rPr>
                <w:rFonts w:hint="cs"/>
                <w:rtl/>
              </w:rPr>
              <w:t>סיכון זה יכול לפוגע בשלמות המידע או לגרום לשינוי המידע</w:t>
            </w:r>
          </w:p>
        </w:tc>
      </w:tr>
      <w:tr w:rsidR="00F12B0E" w14:paraId="62D1C505" w14:textId="77777777" w:rsidTr="002741C1">
        <w:tc>
          <w:tcPr>
            <w:tcW w:w="2876" w:type="dxa"/>
          </w:tcPr>
          <w:p w14:paraId="233D92BB" w14:textId="77777777" w:rsidR="00F12B0E" w:rsidRDefault="00F12B0E" w:rsidP="002741C1">
            <w:pPr>
              <w:rPr>
                <w:rtl/>
              </w:rPr>
            </w:pPr>
          </w:p>
        </w:tc>
        <w:tc>
          <w:tcPr>
            <w:tcW w:w="360" w:type="dxa"/>
          </w:tcPr>
          <w:p w14:paraId="0C32E5E1" w14:textId="77777777" w:rsidR="00F12B0E" w:rsidRDefault="00F12B0E" w:rsidP="002741C1">
            <w:pPr>
              <w:rPr>
                <w:rtl/>
              </w:rPr>
            </w:pPr>
            <w:r>
              <w:rPr>
                <w:rFonts w:hint="cs"/>
              </w:rPr>
              <w:t>A</w:t>
            </w:r>
          </w:p>
        </w:tc>
        <w:tc>
          <w:tcPr>
            <w:tcW w:w="5394" w:type="dxa"/>
          </w:tcPr>
          <w:p w14:paraId="17A9A954" w14:textId="77777777" w:rsidR="00F12B0E" w:rsidRDefault="00F12B0E" w:rsidP="002741C1">
            <w:pPr>
              <w:rPr>
                <w:rtl/>
              </w:rPr>
            </w:pPr>
            <w:r>
              <w:rPr>
                <w:rFonts w:hint="cs"/>
                <w:rtl/>
              </w:rPr>
              <w:t>סיכון זה לא יגרום לפגיעה בזמינות</w:t>
            </w:r>
          </w:p>
        </w:tc>
      </w:tr>
      <w:tr w:rsidR="00F12B0E" w14:paraId="7663B48C" w14:textId="77777777" w:rsidTr="002741C1">
        <w:tc>
          <w:tcPr>
            <w:tcW w:w="2876" w:type="dxa"/>
          </w:tcPr>
          <w:p w14:paraId="248031ED" w14:textId="77777777" w:rsidR="00F12B0E" w:rsidRDefault="00F12B0E" w:rsidP="002741C1">
            <w:pPr>
              <w:rPr>
                <w:rtl/>
              </w:rPr>
            </w:pPr>
            <w:r>
              <w:rPr>
                <w:rFonts w:hint="cs"/>
                <w:rtl/>
              </w:rPr>
              <w:t>עוצמת הסיכון</w:t>
            </w:r>
          </w:p>
        </w:tc>
        <w:tc>
          <w:tcPr>
            <w:tcW w:w="360" w:type="dxa"/>
          </w:tcPr>
          <w:p w14:paraId="65081428" w14:textId="77777777" w:rsidR="00F12B0E" w:rsidRDefault="00F12B0E" w:rsidP="002741C1">
            <w:pPr>
              <w:rPr>
                <w:rtl/>
              </w:rPr>
            </w:pPr>
            <w:r>
              <w:rPr>
                <w:rFonts w:hint="cs"/>
                <w:rtl/>
              </w:rPr>
              <w:t>4</w:t>
            </w:r>
          </w:p>
        </w:tc>
        <w:tc>
          <w:tcPr>
            <w:tcW w:w="5394" w:type="dxa"/>
          </w:tcPr>
          <w:p w14:paraId="01FA322E" w14:textId="77777777" w:rsidR="00F12B0E" w:rsidRDefault="00F12B0E" w:rsidP="002741C1">
            <w:pPr>
              <w:rPr>
                <w:rtl/>
              </w:rPr>
            </w:pPr>
          </w:p>
        </w:tc>
      </w:tr>
      <w:tr w:rsidR="00F12B0E" w14:paraId="3F45710D" w14:textId="77777777" w:rsidTr="002741C1">
        <w:tc>
          <w:tcPr>
            <w:tcW w:w="2876" w:type="dxa"/>
          </w:tcPr>
          <w:p w14:paraId="6A1254A6" w14:textId="77777777" w:rsidR="00F12B0E" w:rsidRDefault="00F12B0E" w:rsidP="002741C1">
            <w:pPr>
              <w:rPr>
                <w:rtl/>
              </w:rPr>
            </w:pPr>
            <w:r>
              <w:rPr>
                <w:rFonts w:hint="cs"/>
                <w:rtl/>
              </w:rPr>
              <w:t>סבירות הסיכון</w:t>
            </w:r>
          </w:p>
        </w:tc>
        <w:tc>
          <w:tcPr>
            <w:tcW w:w="360" w:type="dxa"/>
          </w:tcPr>
          <w:p w14:paraId="5C46438A" w14:textId="77777777" w:rsidR="00F12B0E" w:rsidRDefault="00F12B0E" w:rsidP="002741C1">
            <w:pPr>
              <w:rPr>
                <w:rtl/>
              </w:rPr>
            </w:pPr>
            <w:r>
              <w:rPr>
                <w:rFonts w:hint="cs"/>
                <w:rtl/>
              </w:rPr>
              <w:t>1</w:t>
            </w:r>
          </w:p>
        </w:tc>
        <w:tc>
          <w:tcPr>
            <w:tcW w:w="5394" w:type="dxa"/>
          </w:tcPr>
          <w:p w14:paraId="0E99D9CE" w14:textId="77777777" w:rsidR="00F12B0E" w:rsidRDefault="00F12B0E" w:rsidP="002741C1">
            <w:pPr>
              <w:rPr>
                <w:rtl/>
              </w:rPr>
            </w:pPr>
          </w:p>
        </w:tc>
      </w:tr>
      <w:tr w:rsidR="00F12B0E" w14:paraId="5EEF7A85" w14:textId="77777777" w:rsidTr="002741C1">
        <w:tc>
          <w:tcPr>
            <w:tcW w:w="2876" w:type="dxa"/>
          </w:tcPr>
          <w:p w14:paraId="660EE8EC" w14:textId="77777777" w:rsidR="00F12B0E" w:rsidRDefault="00F12B0E" w:rsidP="002741C1">
            <w:pPr>
              <w:rPr>
                <w:rtl/>
              </w:rPr>
            </w:pPr>
            <w:r>
              <w:rPr>
                <w:rFonts w:hint="cs"/>
                <w:rtl/>
              </w:rPr>
              <w:t>ציון כללי</w:t>
            </w:r>
          </w:p>
        </w:tc>
        <w:tc>
          <w:tcPr>
            <w:tcW w:w="5754" w:type="dxa"/>
            <w:gridSpan w:val="2"/>
            <w:shd w:val="clear" w:color="auto" w:fill="FFC000"/>
          </w:tcPr>
          <w:p w14:paraId="650A8078" w14:textId="77777777" w:rsidR="00F12B0E" w:rsidRDefault="00F12B0E" w:rsidP="002741C1">
            <w:pPr>
              <w:rPr>
                <w:rtl/>
              </w:rPr>
            </w:pPr>
            <w:r>
              <w:rPr>
                <w:rFonts w:hint="cs"/>
                <w:rtl/>
              </w:rPr>
              <w:t>4</w:t>
            </w:r>
          </w:p>
        </w:tc>
      </w:tr>
      <w:tr w:rsidR="00F12B0E" w14:paraId="2AA4B324" w14:textId="77777777" w:rsidTr="002741C1">
        <w:tc>
          <w:tcPr>
            <w:tcW w:w="2876" w:type="dxa"/>
          </w:tcPr>
          <w:p w14:paraId="243C34FB" w14:textId="77777777" w:rsidR="00F12B0E" w:rsidRDefault="00F12B0E" w:rsidP="002741C1">
            <w:pPr>
              <w:rPr>
                <w:rtl/>
              </w:rPr>
            </w:pPr>
            <w:r>
              <w:rPr>
                <w:rFonts w:hint="cs"/>
                <w:rtl/>
              </w:rPr>
              <w:t>הערות</w:t>
            </w:r>
          </w:p>
        </w:tc>
        <w:tc>
          <w:tcPr>
            <w:tcW w:w="5754" w:type="dxa"/>
            <w:gridSpan w:val="2"/>
          </w:tcPr>
          <w:p w14:paraId="34C953E8" w14:textId="77777777" w:rsidR="00F12B0E" w:rsidRDefault="00F12B0E" w:rsidP="00425724">
            <w:pPr>
              <w:keepNext/>
            </w:pPr>
            <w:r>
              <w:rPr>
                <w:rFonts w:hint="cs"/>
                <w:rtl/>
              </w:rPr>
              <w:t>ניראה כי התקשורת בין השרת המכיל את עדכוני התוכנה למכשיר הינה מאובטחת לכן הסבירות להתממשות סיכון זה נמוך.</w:t>
            </w:r>
          </w:p>
        </w:tc>
      </w:tr>
    </w:tbl>
    <w:p w14:paraId="163A211B" w14:textId="16D6457D" w:rsidR="00425724" w:rsidRDefault="00425724">
      <w:pPr>
        <w:pStyle w:val="Caption"/>
      </w:pPr>
      <w:bookmarkStart w:id="299" w:name="_Toc85713996"/>
      <w:r>
        <w:rPr>
          <w:rtl/>
        </w:rPr>
        <w:lastRenderedPageBreak/>
        <w:t xml:space="preserve">טבלה </w:t>
      </w:r>
      <w:r>
        <w:rPr>
          <w:rtl/>
        </w:rPr>
        <w:fldChar w:fldCharType="begin"/>
      </w:r>
      <w:r>
        <w:rPr>
          <w:rtl/>
        </w:rPr>
        <w:instrText xml:space="preserve"> </w:instrText>
      </w:r>
      <w:r>
        <w:instrText>SEQ</w:instrText>
      </w:r>
      <w:r>
        <w:rPr>
          <w:rtl/>
        </w:rPr>
        <w:instrText xml:space="preserve"> טבלה \* </w:instrText>
      </w:r>
      <w:r>
        <w:instrText>ARABIC</w:instrText>
      </w:r>
      <w:r>
        <w:rPr>
          <w:rtl/>
        </w:rPr>
        <w:instrText xml:space="preserve"> </w:instrText>
      </w:r>
      <w:r>
        <w:rPr>
          <w:rtl/>
        </w:rPr>
        <w:fldChar w:fldCharType="separate"/>
      </w:r>
      <w:r w:rsidR="00C27A19">
        <w:rPr>
          <w:noProof/>
          <w:rtl/>
        </w:rPr>
        <w:t>7</w:t>
      </w:r>
      <w:r>
        <w:rPr>
          <w:rtl/>
        </w:rPr>
        <w:fldChar w:fldCharType="end"/>
      </w:r>
      <w:r>
        <w:rPr>
          <w:noProof/>
          <w:rtl/>
        </w:rPr>
        <w:t xml:space="preserve"> </w:t>
      </w:r>
      <w:r w:rsidRPr="00D67732">
        <w:rPr>
          <w:noProof/>
          <w:rtl/>
        </w:rPr>
        <w:t>סיכון 6 - שינוי תוכנת המכשיר ע"י התערבות בתהליך עדכון התוכנה</w:t>
      </w:r>
      <w:bookmarkEnd w:id="299"/>
    </w:p>
    <w:tbl>
      <w:tblPr>
        <w:tblStyle w:val="TableGrid"/>
        <w:bidiVisual/>
        <w:tblW w:w="0" w:type="auto"/>
        <w:tblLook w:val="04A0" w:firstRow="1" w:lastRow="0" w:firstColumn="1" w:lastColumn="0" w:noHBand="0" w:noVBand="1"/>
      </w:tblPr>
      <w:tblGrid>
        <w:gridCol w:w="2876"/>
        <w:gridCol w:w="390"/>
        <w:gridCol w:w="5394"/>
      </w:tblGrid>
      <w:tr w:rsidR="00F12B0E" w14:paraId="6FBA5333" w14:textId="77777777" w:rsidTr="00425724">
        <w:tc>
          <w:tcPr>
            <w:tcW w:w="2876" w:type="dxa"/>
          </w:tcPr>
          <w:p w14:paraId="20BECD73" w14:textId="77777777" w:rsidR="00F12B0E" w:rsidRDefault="00F12B0E" w:rsidP="002741C1">
            <w:pPr>
              <w:rPr>
                <w:rtl/>
              </w:rPr>
            </w:pPr>
            <w:r>
              <w:rPr>
                <w:rFonts w:hint="cs"/>
                <w:rtl/>
              </w:rPr>
              <w:t>סיכון</w:t>
            </w:r>
          </w:p>
        </w:tc>
        <w:tc>
          <w:tcPr>
            <w:tcW w:w="5784" w:type="dxa"/>
            <w:gridSpan w:val="2"/>
          </w:tcPr>
          <w:p w14:paraId="52DC7D28" w14:textId="77777777" w:rsidR="00F12B0E" w:rsidRDefault="00F12B0E" w:rsidP="002741C1">
            <w:pPr>
              <w:rPr>
                <w:rtl/>
              </w:rPr>
            </w:pPr>
            <w:r>
              <w:rPr>
                <w:rFonts w:hint="cs"/>
                <w:rtl/>
              </w:rPr>
              <w:t>שינוי התנהגות המכשיר ע"י הטמנה של קושחה או רכיב בזמן היצור</w:t>
            </w:r>
            <w:r>
              <w:t xml:space="preserve"> </w:t>
            </w:r>
          </w:p>
        </w:tc>
      </w:tr>
      <w:tr w:rsidR="00F12B0E" w14:paraId="6E224AB6" w14:textId="77777777" w:rsidTr="00425724">
        <w:tc>
          <w:tcPr>
            <w:tcW w:w="2876" w:type="dxa"/>
          </w:tcPr>
          <w:p w14:paraId="5A16CC67" w14:textId="77777777" w:rsidR="00F12B0E" w:rsidRDefault="00F12B0E" w:rsidP="002741C1">
            <w:pPr>
              <w:rPr>
                <w:rtl/>
              </w:rPr>
            </w:pPr>
            <w:r>
              <w:rPr>
                <w:rFonts w:hint="cs"/>
                <w:rtl/>
              </w:rPr>
              <w:t>הסבר</w:t>
            </w:r>
          </w:p>
        </w:tc>
        <w:tc>
          <w:tcPr>
            <w:tcW w:w="5784" w:type="dxa"/>
            <w:gridSpan w:val="2"/>
          </w:tcPr>
          <w:p w14:paraId="37AC7571" w14:textId="77777777" w:rsidR="00F12B0E" w:rsidRDefault="00F12B0E" w:rsidP="002741C1">
            <w:pPr>
              <w:rPr>
                <w:rtl/>
              </w:rPr>
            </w:pPr>
            <w:r>
              <w:rPr>
                <w:rFonts w:hint="cs"/>
                <w:rtl/>
              </w:rPr>
              <w:t>בעזרת חדירה לשרשרת האספקה של רכיבי המכשיר ניתן לשנות רכיבים או לשתול קושחות פרזיטיות ברכיבים המתוכנתים שישנו את התנהגות המכשיר כך שיהיה ניתן לכבל את המידע הנשמר במכשיר, לשנותו או לגרום להפסקת פעולת המכשיר בכל זמן נתון</w:t>
            </w:r>
          </w:p>
        </w:tc>
      </w:tr>
      <w:tr w:rsidR="00F12B0E" w14:paraId="1BBD08CA" w14:textId="77777777" w:rsidTr="00425724">
        <w:tc>
          <w:tcPr>
            <w:tcW w:w="2876" w:type="dxa"/>
          </w:tcPr>
          <w:p w14:paraId="34992014" w14:textId="77777777" w:rsidR="00F12B0E" w:rsidRDefault="00F12B0E" w:rsidP="002741C1">
            <w:pPr>
              <w:rPr>
                <w:rtl/>
              </w:rPr>
            </w:pPr>
            <w:r>
              <w:rPr>
                <w:rFonts w:hint="cs"/>
                <w:rtl/>
              </w:rPr>
              <w:t>השפעה</w:t>
            </w:r>
          </w:p>
        </w:tc>
        <w:tc>
          <w:tcPr>
            <w:tcW w:w="390" w:type="dxa"/>
          </w:tcPr>
          <w:p w14:paraId="717071C2" w14:textId="77777777" w:rsidR="00F12B0E" w:rsidRDefault="00F12B0E" w:rsidP="002741C1">
            <w:pPr>
              <w:rPr>
                <w:rtl/>
              </w:rPr>
            </w:pPr>
            <w:r>
              <w:rPr>
                <w:rFonts w:hint="cs"/>
              </w:rPr>
              <w:t>C</w:t>
            </w:r>
          </w:p>
        </w:tc>
        <w:tc>
          <w:tcPr>
            <w:tcW w:w="5394" w:type="dxa"/>
          </w:tcPr>
          <w:p w14:paraId="01C91F29" w14:textId="77777777" w:rsidR="00F12B0E" w:rsidRDefault="00F12B0E" w:rsidP="002741C1">
            <w:pPr>
              <w:rPr>
                <w:rtl/>
              </w:rPr>
            </w:pPr>
            <w:r>
              <w:rPr>
                <w:rFonts w:hint="cs"/>
                <w:rtl/>
              </w:rPr>
              <w:t>סיכון זה פוגע בסודיות המידע, כל המידע הרפואי עובר לרשות המאזין</w:t>
            </w:r>
          </w:p>
        </w:tc>
      </w:tr>
      <w:tr w:rsidR="00F12B0E" w14:paraId="31BB392E" w14:textId="77777777" w:rsidTr="00425724">
        <w:tc>
          <w:tcPr>
            <w:tcW w:w="2876" w:type="dxa"/>
          </w:tcPr>
          <w:p w14:paraId="3E06FD42" w14:textId="77777777" w:rsidR="00F12B0E" w:rsidRDefault="00F12B0E" w:rsidP="002741C1">
            <w:pPr>
              <w:rPr>
                <w:rtl/>
              </w:rPr>
            </w:pPr>
          </w:p>
        </w:tc>
        <w:tc>
          <w:tcPr>
            <w:tcW w:w="390" w:type="dxa"/>
          </w:tcPr>
          <w:p w14:paraId="2D2EAF95" w14:textId="77777777" w:rsidR="00F12B0E" w:rsidRDefault="00F12B0E" w:rsidP="002741C1">
            <w:pPr>
              <w:rPr>
                <w:rtl/>
              </w:rPr>
            </w:pPr>
            <w:r>
              <w:rPr>
                <w:rFonts w:hint="cs"/>
              </w:rPr>
              <w:t>I</w:t>
            </w:r>
          </w:p>
        </w:tc>
        <w:tc>
          <w:tcPr>
            <w:tcW w:w="5394" w:type="dxa"/>
          </w:tcPr>
          <w:p w14:paraId="7312C277" w14:textId="77777777" w:rsidR="00F12B0E" w:rsidRDefault="00F12B0E" w:rsidP="002741C1">
            <w:pPr>
              <w:rPr>
                <w:rtl/>
              </w:rPr>
            </w:pPr>
            <w:r>
              <w:rPr>
                <w:rFonts w:hint="cs"/>
                <w:rtl/>
              </w:rPr>
              <w:t>סיכון זה פוגע בשלמות המידע ו\או גורם לשינוי המידע</w:t>
            </w:r>
          </w:p>
        </w:tc>
      </w:tr>
      <w:tr w:rsidR="00F12B0E" w14:paraId="7A9A54DF" w14:textId="77777777" w:rsidTr="00425724">
        <w:tc>
          <w:tcPr>
            <w:tcW w:w="2876" w:type="dxa"/>
          </w:tcPr>
          <w:p w14:paraId="768D6D8D" w14:textId="77777777" w:rsidR="00F12B0E" w:rsidRDefault="00F12B0E" w:rsidP="002741C1">
            <w:pPr>
              <w:rPr>
                <w:rtl/>
              </w:rPr>
            </w:pPr>
          </w:p>
        </w:tc>
        <w:tc>
          <w:tcPr>
            <w:tcW w:w="390" w:type="dxa"/>
          </w:tcPr>
          <w:p w14:paraId="2AB0C43E" w14:textId="77777777" w:rsidR="00F12B0E" w:rsidRDefault="00F12B0E" w:rsidP="002741C1">
            <w:pPr>
              <w:rPr>
                <w:rtl/>
              </w:rPr>
            </w:pPr>
            <w:r>
              <w:rPr>
                <w:rFonts w:hint="cs"/>
              </w:rPr>
              <w:t>A</w:t>
            </w:r>
          </w:p>
        </w:tc>
        <w:tc>
          <w:tcPr>
            <w:tcW w:w="5394" w:type="dxa"/>
          </w:tcPr>
          <w:p w14:paraId="5A65487A" w14:textId="77777777" w:rsidR="00F12B0E" w:rsidRDefault="00F12B0E" w:rsidP="002741C1">
            <w:pPr>
              <w:rPr>
                <w:rtl/>
              </w:rPr>
            </w:pPr>
            <w:r>
              <w:rPr>
                <w:rFonts w:hint="cs"/>
                <w:rtl/>
              </w:rPr>
              <w:t>סיכון זה יכול לגרום לפגיעה בזמינות</w:t>
            </w:r>
          </w:p>
        </w:tc>
      </w:tr>
      <w:tr w:rsidR="00F12B0E" w14:paraId="1FE010D4" w14:textId="77777777" w:rsidTr="00425724">
        <w:tc>
          <w:tcPr>
            <w:tcW w:w="2876" w:type="dxa"/>
          </w:tcPr>
          <w:p w14:paraId="0DB6E614" w14:textId="77777777" w:rsidR="00F12B0E" w:rsidRDefault="00F12B0E" w:rsidP="002741C1">
            <w:pPr>
              <w:rPr>
                <w:rtl/>
              </w:rPr>
            </w:pPr>
            <w:r>
              <w:rPr>
                <w:rFonts w:hint="cs"/>
                <w:rtl/>
              </w:rPr>
              <w:t>עוצמת הסיכון</w:t>
            </w:r>
          </w:p>
        </w:tc>
        <w:tc>
          <w:tcPr>
            <w:tcW w:w="390" w:type="dxa"/>
          </w:tcPr>
          <w:p w14:paraId="3CA53281" w14:textId="77777777" w:rsidR="00F12B0E" w:rsidRDefault="00F12B0E" w:rsidP="002741C1">
            <w:pPr>
              <w:rPr>
                <w:rtl/>
              </w:rPr>
            </w:pPr>
            <w:r>
              <w:rPr>
                <w:rFonts w:hint="cs"/>
                <w:rtl/>
              </w:rPr>
              <w:t>4</w:t>
            </w:r>
          </w:p>
        </w:tc>
        <w:tc>
          <w:tcPr>
            <w:tcW w:w="5394" w:type="dxa"/>
          </w:tcPr>
          <w:p w14:paraId="288F6345" w14:textId="77777777" w:rsidR="00F12B0E" w:rsidRDefault="00F12B0E" w:rsidP="002741C1">
            <w:pPr>
              <w:rPr>
                <w:rtl/>
              </w:rPr>
            </w:pPr>
          </w:p>
        </w:tc>
      </w:tr>
      <w:tr w:rsidR="00F12B0E" w14:paraId="0DE2FD67" w14:textId="77777777" w:rsidTr="00425724">
        <w:tc>
          <w:tcPr>
            <w:tcW w:w="2876" w:type="dxa"/>
          </w:tcPr>
          <w:p w14:paraId="71F268C8" w14:textId="77777777" w:rsidR="00F12B0E" w:rsidRDefault="00F12B0E" w:rsidP="002741C1">
            <w:pPr>
              <w:rPr>
                <w:rtl/>
              </w:rPr>
            </w:pPr>
            <w:r>
              <w:rPr>
                <w:rFonts w:hint="cs"/>
                <w:rtl/>
              </w:rPr>
              <w:t>סבירות הסיכון</w:t>
            </w:r>
          </w:p>
        </w:tc>
        <w:tc>
          <w:tcPr>
            <w:tcW w:w="390" w:type="dxa"/>
          </w:tcPr>
          <w:p w14:paraId="7BAAC3B4" w14:textId="77777777" w:rsidR="00F12B0E" w:rsidRDefault="00F12B0E" w:rsidP="002741C1">
            <w:pPr>
              <w:rPr>
                <w:rtl/>
              </w:rPr>
            </w:pPr>
            <w:r>
              <w:rPr>
                <w:rFonts w:hint="cs"/>
                <w:rtl/>
              </w:rPr>
              <w:t>4</w:t>
            </w:r>
          </w:p>
        </w:tc>
        <w:tc>
          <w:tcPr>
            <w:tcW w:w="5394" w:type="dxa"/>
          </w:tcPr>
          <w:p w14:paraId="6122C4C1" w14:textId="77777777" w:rsidR="00F12B0E" w:rsidRDefault="00F12B0E" w:rsidP="002741C1">
            <w:pPr>
              <w:rPr>
                <w:rtl/>
              </w:rPr>
            </w:pPr>
          </w:p>
        </w:tc>
      </w:tr>
      <w:tr w:rsidR="00F12B0E" w14:paraId="7AB526B1" w14:textId="77777777" w:rsidTr="00425724">
        <w:tc>
          <w:tcPr>
            <w:tcW w:w="2876" w:type="dxa"/>
          </w:tcPr>
          <w:p w14:paraId="5820115D" w14:textId="77777777" w:rsidR="00F12B0E" w:rsidRDefault="00F12B0E" w:rsidP="002741C1">
            <w:pPr>
              <w:rPr>
                <w:rtl/>
              </w:rPr>
            </w:pPr>
            <w:r>
              <w:rPr>
                <w:rFonts w:hint="cs"/>
                <w:rtl/>
              </w:rPr>
              <w:t>ציון כללי</w:t>
            </w:r>
          </w:p>
        </w:tc>
        <w:tc>
          <w:tcPr>
            <w:tcW w:w="5784" w:type="dxa"/>
            <w:gridSpan w:val="2"/>
            <w:shd w:val="clear" w:color="auto" w:fill="FF0000"/>
          </w:tcPr>
          <w:p w14:paraId="6146F86C" w14:textId="77777777" w:rsidR="00F12B0E" w:rsidRDefault="00F12B0E" w:rsidP="002741C1">
            <w:pPr>
              <w:rPr>
                <w:rtl/>
              </w:rPr>
            </w:pPr>
            <w:r>
              <w:rPr>
                <w:rFonts w:hint="cs"/>
                <w:rtl/>
              </w:rPr>
              <w:t>16</w:t>
            </w:r>
          </w:p>
        </w:tc>
      </w:tr>
      <w:tr w:rsidR="00F12B0E" w14:paraId="028171C9" w14:textId="77777777" w:rsidTr="00425724">
        <w:tc>
          <w:tcPr>
            <w:tcW w:w="2876" w:type="dxa"/>
          </w:tcPr>
          <w:p w14:paraId="129A3DE1" w14:textId="77777777" w:rsidR="00F12B0E" w:rsidRDefault="00F12B0E" w:rsidP="002741C1">
            <w:pPr>
              <w:rPr>
                <w:rtl/>
              </w:rPr>
            </w:pPr>
            <w:r>
              <w:rPr>
                <w:rFonts w:hint="cs"/>
                <w:rtl/>
              </w:rPr>
              <w:t>הערות</w:t>
            </w:r>
          </w:p>
        </w:tc>
        <w:tc>
          <w:tcPr>
            <w:tcW w:w="5784" w:type="dxa"/>
            <w:gridSpan w:val="2"/>
          </w:tcPr>
          <w:p w14:paraId="424491AB" w14:textId="77777777" w:rsidR="00F12B0E" w:rsidRDefault="00F12B0E" w:rsidP="002741C1">
            <w:pPr>
              <w:rPr>
                <w:rtl/>
              </w:rPr>
            </w:pPr>
            <w:r>
              <w:rPr>
                <w:rFonts w:hint="cs"/>
                <w:rtl/>
              </w:rPr>
              <w:t xml:space="preserve">עם העליה בשימוש בשרותי רפואה מרוחקים בעיקר בעיקבות מגיפת </w:t>
            </w:r>
            <w:r w:rsidRPr="00496ED3">
              <w:t>covid19</w:t>
            </w:r>
            <w:r>
              <w:rPr>
                <w:rFonts w:hint="cs"/>
                <w:rtl/>
              </w:rPr>
              <w:t xml:space="preserve"> כמות המידע הרפואי הגולמי המועבר בעזרת מכשירים אלו גדל וכמו כן גדלה כמות ההחלטות הרפואיות המתקבלות.</w:t>
            </w:r>
          </w:p>
          <w:p w14:paraId="5B95180C" w14:textId="77777777" w:rsidR="00F12B0E" w:rsidRDefault="00F12B0E" w:rsidP="002741C1">
            <w:pPr>
              <w:rPr>
                <w:rtl/>
              </w:rPr>
            </w:pPr>
            <w:r>
              <w:rPr>
                <w:rFonts w:hint="cs"/>
                <w:rtl/>
              </w:rPr>
              <w:t>שליטה של מדינה ו\או תאגיד גדול בנתונים והיכולת לגרום להחלטות רפואיות שגוייות ע"י שינויי הנתונים יכול להביא לרווחים מודיעינים ומדיניים. למשל ידיעה על מחלות של אנשים מסוימים או בני משפחה שלהם, ידיעה על התפשטות הרעלה, מחלה וכו ...</w:t>
            </w:r>
          </w:p>
          <w:p w14:paraId="01C876C7" w14:textId="77777777" w:rsidR="00F12B0E" w:rsidRDefault="00F12B0E" w:rsidP="00425724">
            <w:pPr>
              <w:keepNext/>
              <w:rPr>
                <w:rtl/>
              </w:rPr>
            </w:pPr>
            <w:r>
              <w:rPr>
                <w:rFonts w:hint="cs"/>
                <w:rtl/>
              </w:rPr>
              <w:t>לא ניראה מהמסמכים שראינו באינטרנט כי החברה משקיעה בהגנה על שרשרת האספקה שלה לכן הנחתנו כי אין הגנה.</w:t>
            </w:r>
          </w:p>
        </w:tc>
      </w:tr>
    </w:tbl>
    <w:p w14:paraId="3AF6D60F" w14:textId="6F1EBC9F" w:rsidR="00F12B0E" w:rsidRPr="00FE0B17" w:rsidRDefault="00425724" w:rsidP="00425724">
      <w:pPr>
        <w:pStyle w:val="Caption"/>
      </w:pPr>
      <w:bookmarkStart w:id="300" w:name="_Toc85713997"/>
      <w:r>
        <w:rPr>
          <w:rtl/>
        </w:rPr>
        <w:t xml:space="preserve">טבלה </w:t>
      </w:r>
      <w:r>
        <w:rPr>
          <w:rtl/>
        </w:rPr>
        <w:fldChar w:fldCharType="begin"/>
      </w:r>
      <w:r>
        <w:rPr>
          <w:rtl/>
        </w:rPr>
        <w:instrText xml:space="preserve"> </w:instrText>
      </w:r>
      <w:r>
        <w:instrText>SEQ</w:instrText>
      </w:r>
      <w:r>
        <w:rPr>
          <w:rtl/>
        </w:rPr>
        <w:instrText xml:space="preserve"> טבלה \* </w:instrText>
      </w:r>
      <w:r>
        <w:instrText>ARABIC</w:instrText>
      </w:r>
      <w:r>
        <w:rPr>
          <w:rtl/>
        </w:rPr>
        <w:instrText xml:space="preserve"> </w:instrText>
      </w:r>
      <w:r>
        <w:rPr>
          <w:rtl/>
        </w:rPr>
        <w:fldChar w:fldCharType="separate"/>
      </w:r>
      <w:r w:rsidR="00C27A19">
        <w:rPr>
          <w:noProof/>
          <w:rtl/>
        </w:rPr>
        <w:t>8</w:t>
      </w:r>
      <w:r>
        <w:rPr>
          <w:rtl/>
        </w:rPr>
        <w:fldChar w:fldCharType="end"/>
      </w:r>
      <w:r>
        <w:rPr>
          <w:noProof/>
          <w:rtl/>
        </w:rPr>
        <w:t xml:space="preserve"> </w:t>
      </w:r>
      <w:r w:rsidRPr="00E50BB0">
        <w:rPr>
          <w:noProof/>
          <w:rtl/>
        </w:rPr>
        <w:t>סיכון 7 - שינוי התנהגות המכשיר ע"י הטמנה של קושחה או רכיב בזמן היצור</w:t>
      </w:r>
      <w:bookmarkEnd w:id="300"/>
    </w:p>
    <w:p w14:paraId="56E05823" w14:textId="77777777" w:rsidR="006654FA" w:rsidRPr="00486375" w:rsidRDefault="006654FA" w:rsidP="00221FC2">
      <w:pPr>
        <w:pStyle w:val="1"/>
        <w:numPr>
          <w:ilvl w:val="0"/>
          <w:numId w:val="0"/>
        </w:numPr>
        <w:ind w:left="360" w:hanging="360"/>
        <w:rPr>
          <w:rtl/>
        </w:rPr>
      </w:pPr>
    </w:p>
    <w:sectPr w:rsidR="006654FA" w:rsidRPr="00486375" w:rsidSect="00725529">
      <w:footerReference w:type="default" r:id="rId66"/>
      <w:headerReference w:type="first" r:id="rId67"/>
      <w:footerReference w:type="first" r:id="rId68"/>
      <w:pgSz w:w="11906" w:h="16838" w:code="9"/>
      <w:pgMar w:top="851" w:right="1106" w:bottom="851" w:left="900" w:header="567" w:footer="454" w:gutter="0"/>
      <w:pgBorders w:offsetFrom="page">
        <w:top w:val="single" w:sz="4" w:space="24" w:color="auto"/>
        <w:left w:val="single" w:sz="4" w:space="24" w:color="auto"/>
        <w:bottom w:val="single" w:sz="4" w:space="24" w:color="auto"/>
        <w:right w:val="single" w:sz="4" w:space="24" w:color="auto"/>
      </w:pgBorders>
      <w:cols w:space="720"/>
      <w:titlePg/>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A9AC701" w14:textId="77777777" w:rsidR="00880BAC" w:rsidRDefault="00880BAC" w:rsidP="00FB414A">
      <w:r>
        <w:separator/>
      </w:r>
    </w:p>
  </w:endnote>
  <w:endnote w:type="continuationSeparator" w:id="0">
    <w:p w14:paraId="0C956EB5" w14:textId="77777777" w:rsidR="00880BAC" w:rsidRDefault="00880BAC" w:rsidP="00FB414A">
      <w:r>
        <w:continuationSeparator/>
      </w:r>
    </w:p>
  </w:endnote>
  <w:endnote w:type="continuationNotice" w:id="1">
    <w:p w14:paraId="26C1F59C" w14:textId="77777777" w:rsidR="00880BAC" w:rsidRDefault="00880BAC">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Narkisim">
    <w:panose1 w:val="020E0502050101010101"/>
    <w:charset w:val="00"/>
    <w:family w:val="swiss"/>
    <w:pitch w:val="variable"/>
    <w:sig w:usb0="00000803" w:usb1="00000000" w:usb2="00000000" w:usb3="00000000" w:csb0="00000021"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David">
    <w:panose1 w:val="020E0502060401010101"/>
    <w:charset w:val="00"/>
    <w:family w:val="swiss"/>
    <w:pitch w:val="variable"/>
    <w:sig w:usb0="00000803" w:usb1="00000000" w:usb2="00000000" w:usb3="00000000" w:csb0="00000021" w:csb1="00000000"/>
  </w:font>
  <w:font w:name="Calibri">
    <w:panose1 w:val="020F0502020204030204"/>
    <w:charset w:val="00"/>
    <w:family w:val="swiss"/>
    <w:pitch w:val="variable"/>
    <w:sig w:usb0="E4002EFF" w:usb1="C000247B" w:usb2="00000009" w:usb3="00000000" w:csb0="000001FF" w:csb1="00000000"/>
  </w:font>
  <w:font w:name="FbTamlil-Regular">
    <w:altName w:val="Arial"/>
    <w:panose1 w:val="00000000000000000000"/>
    <w:charset w:val="B1"/>
    <w:family w:val="auto"/>
    <w:notTrueType/>
    <w:pitch w:val="default"/>
    <w:sig w:usb0="00000801" w:usb1="00000000" w:usb2="00000000" w:usb3="00000000" w:csb0="00000020" w:csb1="00000000"/>
  </w:font>
  <w:font w:name="wigrum">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7BC5E9" w14:textId="64F3A072" w:rsidR="0067552E" w:rsidRDefault="0067552E">
    <w:pPr>
      <w:pStyle w:val="Footer"/>
    </w:pPr>
    <w:r w:rsidRPr="002D3167">
      <w:rPr>
        <w:noProof/>
        <w:lang w:val="en-GB" w:eastAsia="en-GB"/>
      </w:rPr>
      <w:drawing>
        <wp:inline distT="0" distB="0" distL="0" distR="0" wp14:anchorId="715F1097" wp14:editId="33F15569">
          <wp:extent cx="5759450" cy="424981"/>
          <wp:effectExtent l="0" t="0" r="0" b="0"/>
          <wp:docPr id="151" name="תמונה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תמונה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759450" cy="424981"/>
                  </a:xfrm>
                  <a:prstGeom prst="rect">
                    <a:avLst/>
                  </a:prstGeom>
                  <a:noFill/>
                  <a:ln>
                    <a:noFill/>
                  </a:ln>
                </pic:spPr>
              </pic:pic>
            </a:graphicData>
          </a:graphic>
        </wp:inline>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7A0697" w14:textId="6D748CC4" w:rsidR="0067552E" w:rsidRDefault="0067552E" w:rsidP="00646D32">
    <w:pPr>
      <w:pStyle w:val="Footer"/>
    </w:pPr>
    <w:r w:rsidRPr="002D3167">
      <w:rPr>
        <w:noProof/>
        <w:lang w:val="en-GB" w:eastAsia="en-GB"/>
      </w:rPr>
      <w:drawing>
        <wp:inline distT="0" distB="0" distL="0" distR="0" wp14:anchorId="0CCC7EC9" wp14:editId="4823EB18">
          <wp:extent cx="5765800" cy="425450"/>
          <wp:effectExtent l="0" t="0" r="0" b="0"/>
          <wp:docPr id="153"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תמונה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765800" cy="425450"/>
                  </a:xfrm>
                  <a:prstGeom prst="rect">
                    <a:avLst/>
                  </a:prstGeom>
                  <a:noFill/>
                  <a:ln>
                    <a:noFill/>
                  </a:ln>
                </pic:spPr>
              </pic:pic>
            </a:graphicData>
          </a:graphic>
        </wp:inline>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50F53B8" w14:textId="77777777" w:rsidR="00880BAC" w:rsidRDefault="00880BAC" w:rsidP="00FB414A">
      <w:r>
        <w:separator/>
      </w:r>
    </w:p>
  </w:footnote>
  <w:footnote w:type="continuationSeparator" w:id="0">
    <w:p w14:paraId="3C89F0A3" w14:textId="77777777" w:rsidR="00880BAC" w:rsidRDefault="00880BAC" w:rsidP="00FB414A">
      <w:r>
        <w:continuationSeparator/>
      </w:r>
    </w:p>
  </w:footnote>
  <w:footnote w:type="continuationNotice" w:id="1">
    <w:p w14:paraId="6FF7365E" w14:textId="77777777" w:rsidR="00880BAC" w:rsidRDefault="00880BAC">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0EE1A2" w14:textId="17D8A667" w:rsidR="0067552E" w:rsidRDefault="0067552E" w:rsidP="00AB7A3D">
    <w:pPr>
      <w:pStyle w:val="Header"/>
      <w:jc w:val="center"/>
    </w:pPr>
    <w:r>
      <w:rPr>
        <w:noProof/>
        <w:lang w:val="en-GB" w:eastAsia="en-GB"/>
      </w:rPr>
      <w:drawing>
        <wp:inline distT="0" distB="0" distL="0" distR="0" wp14:anchorId="0B99227B" wp14:editId="04F72E82">
          <wp:extent cx="1238250" cy="72390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238250" cy="723900"/>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9140BC"/>
    <w:multiLevelType w:val="hybridMultilevel"/>
    <w:tmpl w:val="61FED4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8CC3B23"/>
    <w:multiLevelType w:val="hybridMultilevel"/>
    <w:tmpl w:val="CC7EB33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 w15:restartNumberingAfterBreak="0">
    <w:nsid w:val="09F06726"/>
    <w:multiLevelType w:val="hybridMultilevel"/>
    <w:tmpl w:val="DA00C772"/>
    <w:lvl w:ilvl="0" w:tplc="263AF024">
      <w:start w:val="1"/>
      <w:numFmt w:val="decimal"/>
      <w:pStyle w:val="Acronym"/>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AFA5A13"/>
    <w:multiLevelType w:val="hybridMultilevel"/>
    <w:tmpl w:val="B6265362"/>
    <w:lvl w:ilvl="0" w:tplc="61684E14">
      <w:start w:val="1"/>
      <w:numFmt w:val="decimal"/>
      <w:lvlText w:val="%1."/>
      <w:lvlJc w:val="left"/>
      <w:pPr>
        <w:ind w:left="1434" w:hanging="360"/>
      </w:pPr>
      <w:rPr>
        <w:rFonts w:hint="default"/>
      </w:rPr>
    </w:lvl>
    <w:lvl w:ilvl="1" w:tplc="04090019" w:tentative="1">
      <w:start w:val="1"/>
      <w:numFmt w:val="lowerLetter"/>
      <w:lvlText w:val="%2."/>
      <w:lvlJc w:val="left"/>
      <w:pPr>
        <w:ind w:left="2154" w:hanging="360"/>
      </w:pPr>
    </w:lvl>
    <w:lvl w:ilvl="2" w:tplc="0409001B" w:tentative="1">
      <w:start w:val="1"/>
      <w:numFmt w:val="lowerRoman"/>
      <w:lvlText w:val="%3."/>
      <w:lvlJc w:val="right"/>
      <w:pPr>
        <w:ind w:left="2874" w:hanging="180"/>
      </w:pPr>
    </w:lvl>
    <w:lvl w:ilvl="3" w:tplc="0409000F" w:tentative="1">
      <w:start w:val="1"/>
      <w:numFmt w:val="decimal"/>
      <w:lvlText w:val="%4."/>
      <w:lvlJc w:val="left"/>
      <w:pPr>
        <w:ind w:left="3594" w:hanging="360"/>
      </w:pPr>
    </w:lvl>
    <w:lvl w:ilvl="4" w:tplc="04090019" w:tentative="1">
      <w:start w:val="1"/>
      <w:numFmt w:val="lowerLetter"/>
      <w:lvlText w:val="%5."/>
      <w:lvlJc w:val="left"/>
      <w:pPr>
        <w:ind w:left="4314" w:hanging="360"/>
      </w:pPr>
    </w:lvl>
    <w:lvl w:ilvl="5" w:tplc="0409001B" w:tentative="1">
      <w:start w:val="1"/>
      <w:numFmt w:val="lowerRoman"/>
      <w:lvlText w:val="%6."/>
      <w:lvlJc w:val="right"/>
      <w:pPr>
        <w:ind w:left="5034" w:hanging="180"/>
      </w:pPr>
    </w:lvl>
    <w:lvl w:ilvl="6" w:tplc="0409000F" w:tentative="1">
      <w:start w:val="1"/>
      <w:numFmt w:val="decimal"/>
      <w:lvlText w:val="%7."/>
      <w:lvlJc w:val="left"/>
      <w:pPr>
        <w:ind w:left="5754" w:hanging="360"/>
      </w:pPr>
    </w:lvl>
    <w:lvl w:ilvl="7" w:tplc="04090019" w:tentative="1">
      <w:start w:val="1"/>
      <w:numFmt w:val="lowerLetter"/>
      <w:lvlText w:val="%8."/>
      <w:lvlJc w:val="left"/>
      <w:pPr>
        <w:ind w:left="6474" w:hanging="360"/>
      </w:pPr>
    </w:lvl>
    <w:lvl w:ilvl="8" w:tplc="0409001B" w:tentative="1">
      <w:start w:val="1"/>
      <w:numFmt w:val="lowerRoman"/>
      <w:lvlText w:val="%9."/>
      <w:lvlJc w:val="right"/>
      <w:pPr>
        <w:ind w:left="7194" w:hanging="180"/>
      </w:pPr>
    </w:lvl>
  </w:abstractNum>
  <w:abstractNum w:abstractNumId="4" w15:restartNumberingAfterBreak="0">
    <w:nsid w:val="0C2C20D4"/>
    <w:multiLevelType w:val="hybridMultilevel"/>
    <w:tmpl w:val="50A2EE3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18CF63D3"/>
    <w:multiLevelType w:val="hybridMultilevel"/>
    <w:tmpl w:val="14B480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9F46BA9"/>
    <w:multiLevelType w:val="multilevel"/>
    <w:tmpl w:val="0C9614C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lang w:bidi="he-IL"/>
      </w:rPr>
    </w:lvl>
    <w:lvl w:ilvl="2">
      <w:start w:val="1"/>
      <w:numFmt w:val="decimal"/>
      <w:lvlText w:val="%1.%2.%3."/>
      <w:lvlJc w:val="left"/>
      <w:pPr>
        <w:ind w:left="1224" w:hanging="504"/>
      </w:pPr>
      <w:rPr>
        <w:rFonts w:hint="default"/>
      </w:rPr>
    </w:lvl>
    <w:lvl w:ilvl="3">
      <w:start w:val="1"/>
      <w:numFmt w:val="bullet"/>
      <w:lvlText w:val=""/>
      <w:lvlJc w:val="left"/>
      <w:pPr>
        <w:ind w:left="1728" w:hanging="648"/>
      </w:pPr>
      <w:rPr>
        <w:rFonts w:ascii="Symbol" w:hAnsi="Symbol"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1B9D1873"/>
    <w:multiLevelType w:val="multilevel"/>
    <w:tmpl w:val="3AAA0E9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lang w:bidi="he-IL"/>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1ECB187D"/>
    <w:multiLevelType w:val="hybridMultilevel"/>
    <w:tmpl w:val="602CD1F0"/>
    <w:lvl w:ilvl="0" w:tplc="757819D0">
      <w:start w:val="1"/>
      <w:numFmt w:val="bullet"/>
      <w:lvlText w:val="¡"/>
      <w:lvlJc w:val="left"/>
      <w:pPr>
        <w:tabs>
          <w:tab w:val="num" w:pos="720"/>
        </w:tabs>
        <w:ind w:left="720" w:hanging="360"/>
      </w:pPr>
      <w:rPr>
        <w:rFonts w:ascii="Times New Roman" w:hAnsi="Times New Roman" w:hint="default"/>
      </w:rPr>
    </w:lvl>
    <w:lvl w:ilvl="1" w:tplc="AC80361A" w:tentative="1">
      <w:start w:val="1"/>
      <w:numFmt w:val="bullet"/>
      <w:lvlText w:val="¡"/>
      <w:lvlJc w:val="left"/>
      <w:pPr>
        <w:tabs>
          <w:tab w:val="num" w:pos="1440"/>
        </w:tabs>
        <w:ind w:left="1440" w:hanging="360"/>
      </w:pPr>
      <w:rPr>
        <w:rFonts w:ascii="Times New Roman" w:hAnsi="Times New Roman" w:hint="default"/>
      </w:rPr>
    </w:lvl>
    <w:lvl w:ilvl="2" w:tplc="0E60C4FA" w:tentative="1">
      <w:start w:val="1"/>
      <w:numFmt w:val="bullet"/>
      <w:lvlText w:val="¡"/>
      <w:lvlJc w:val="left"/>
      <w:pPr>
        <w:tabs>
          <w:tab w:val="num" w:pos="2160"/>
        </w:tabs>
        <w:ind w:left="2160" w:hanging="360"/>
      </w:pPr>
      <w:rPr>
        <w:rFonts w:ascii="Times New Roman" w:hAnsi="Times New Roman" w:hint="default"/>
      </w:rPr>
    </w:lvl>
    <w:lvl w:ilvl="3" w:tplc="41A49940" w:tentative="1">
      <w:start w:val="1"/>
      <w:numFmt w:val="bullet"/>
      <w:lvlText w:val="¡"/>
      <w:lvlJc w:val="left"/>
      <w:pPr>
        <w:tabs>
          <w:tab w:val="num" w:pos="2880"/>
        </w:tabs>
        <w:ind w:left="2880" w:hanging="360"/>
      </w:pPr>
      <w:rPr>
        <w:rFonts w:ascii="Times New Roman" w:hAnsi="Times New Roman" w:hint="default"/>
      </w:rPr>
    </w:lvl>
    <w:lvl w:ilvl="4" w:tplc="CDFE1B56" w:tentative="1">
      <w:start w:val="1"/>
      <w:numFmt w:val="bullet"/>
      <w:lvlText w:val="¡"/>
      <w:lvlJc w:val="left"/>
      <w:pPr>
        <w:tabs>
          <w:tab w:val="num" w:pos="3600"/>
        </w:tabs>
        <w:ind w:left="3600" w:hanging="360"/>
      </w:pPr>
      <w:rPr>
        <w:rFonts w:ascii="Times New Roman" w:hAnsi="Times New Roman" w:hint="default"/>
      </w:rPr>
    </w:lvl>
    <w:lvl w:ilvl="5" w:tplc="FDDEDBA2" w:tentative="1">
      <w:start w:val="1"/>
      <w:numFmt w:val="bullet"/>
      <w:lvlText w:val="¡"/>
      <w:lvlJc w:val="left"/>
      <w:pPr>
        <w:tabs>
          <w:tab w:val="num" w:pos="4320"/>
        </w:tabs>
        <w:ind w:left="4320" w:hanging="360"/>
      </w:pPr>
      <w:rPr>
        <w:rFonts w:ascii="Times New Roman" w:hAnsi="Times New Roman" w:hint="default"/>
      </w:rPr>
    </w:lvl>
    <w:lvl w:ilvl="6" w:tplc="5C6AE6C6" w:tentative="1">
      <w:start w:val="1"/>
      <w:numFmt w:val="bullet"/>
      <w:lvlText w:val="¡"/>
      <w:lvlJc w:val="left"/>
      <w:pPr>
        <w:tabs>
          <w:tab w:val="num" w:pos="5040"/>
        </w:tabs>
        <w:ind w:left="5040" w:hanging="360"/>
      </w:pPr>
      <w:rPr>
        <w:rFonts w:ascii="Times New Roman" w:hAnsi="Times New Roman" w:hint="default"/>
      </w:rPr>
    </w:lvl>
    <w:lvl w:ilvl="7" w:tplc="D9D2FE46" w:tentative="1">
      <w:start w:val="1"/>
      <w:numFmt w:val="bullet"/>
      <w:lvlText w:val="¡"/>
      <w:lvlJc w:val="left"/>
      <w:pPr>
        <w:tabs>
          <w:tab w:val="num" w:pos="5760"/>
        </w:tabs>
        <w:ind w:left="5760" w:hanging="360"/>
      </w:pPr>
      <w:rPr>
        <w:rFonts w:ascii="Times New Roman" w:hAnsi="Times New Roman" w:hint="default"/>
      </w:rPr>
    </w:lvl>
    <w:lvl w:ilvl="8" w:tplc="5B1256A8" w:tentative="1">
      <w:start w:val="1"/>
      <w:numFmt w:val="bullet"/>
      <w:lvlText w:val="¡"/>
      <w:lvlJc w:val="left"/>
      <w:pPr>
        <w:tabs>
          <w:tab w:val="num" w:pos="6480"/>
        </w:tabs>
        <w:ind w:left="6480" w:hanging="360"/>
      </w:pPr>
      <w:rPr>
        <w:rFonts w:ascii="Times New Roman" w:hAnsi="Times New Roman" w:hint="default"/>
      </w:rPr>
    </w:lvl>
  </w:abstractNum>
  <w:abstractNum w:abstractNumId="9" w15:restartNumberingAfterBreak="0">
    <w:nsid w:val="1EE85DC5"/>
    <w:multiLevelType w:val="hybridMultilevel"/>
    <w:tmpl w:val="27181A4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0" w15:restartNumberingAfterBreak="0">
    <w:nsid w:val="1F424CD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249356A9"/>
    <w:multiLevelType w:val="multilevel"/>
    <w:tmpl w:val="0409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12" w15:restartNumberingAfterBreak="0">
    <w:nsid w:val="3A7F6030"/>
    <w:multiLevelType w:val="hybridMultilevel"/>
    <w:tmpl w:val="5D421CAA"/>
    <w:lvl w:ilvl="0" w:tplc="1DFA7DF4">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3E963199"/>
    <w:multiLevelType w:val="multilevel"/>
    <w:tmpl w:val="E1F64672"/>
    <w:lvl w:ilvl="0">
      <w:start w:val="1"/>
      <w:numFmt w:val="bullet"/>
      <w:lvlText w:val=""/>
      <w:lvlJc w:val="left"/>
      <w:pPr>
        <w:ind w:left="360" w:hanging="360"/>
      </w:pPr>
      <w:rPr>
        <w:rFonts w:ascii="Symbol" w:hAnsi="Symbol"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4312467D"/>
    <w:multiLevelType w:val="multilevel"/>
    <w:tmpl w:val="E87C7E9A"/>
    <w:lvl w:ilvl="0">
      <w:start w:val="2"/>
      <w:numFmt w:val="decimal"/>
      <w:lvlText w:val="%1"/>
      <w:lvlJc w:val="left"/>
      <w:pPr>
        <w:tabs>
          <w:tab w:val="num" w:pos="360"/>
        </w:tabs>
        <w:ind w:left="360" w:right="360" w:hanging="360"/>
      </w:pPr>
      <w:rPr>
        <w:rFonts w:hint="cs"/>
        <w:u w:val="none"/>
      </w:rPr>
    </w:lvl>
    <w:lvl w:ilvl="1">
      <w:start w:val="1"/>
      <w:numFmt w:val="decimal"/>
      <w:lvlText w:val="%1.%2"/>
      <w:lvlJc w:val="left"/>
      <w:pPr>
        <w:tabs>
          <w:tab w:val="num" w:pos="720"/>
        </w:tabs>
        <w:ind w:left="720" w:right="720" w:hanging="360"/>
      </w:pPr>
      <w:rPr>
        <w:rFonts w:hint="cs"/>
        <w:u w:val="none"/>
      </w:rPr>
    </w:lvl>
    <w:lvl w:ilvl="2">
      <w:start w:val="1"/>
      <w:numFmt w:val="decimal"/>
      <w:lvlText w:val="%1.%2.%3"/>
      <w:lvlJc w:val="left"/>
      <w:pPr>
        <w:tabs>
          <w:tab w:val="num" w:pos="1440"/>
        </w:tabs>
        <w:ind w:left="1440" w:right="1440" w:hanging="720"/>
      </w:pPr>
      <w:rPr>
        <w:rFonts w:hint="cs"/>
        <w:u w:val="none"/>
      </w:rPr>
    </w:lvl>
    <w:lvl w:ilvl="3">
      <w:start w:val="1"/>
      <w:numFmt w:val="decimal"/>
      <w:lvlText w:val="%1.%2.%3.%4"/>
      <w:lvlJc w:val="left"/>
      <w:pPr>
        <w:tabs>
          <w:tab w:val="num" w:pos="1800"/>
        </w:tabs>
        <w:ind w:left="1800" w:right="1800" w:hanging="720"/>
      </w:pPr>
      <w:rPr>
        <w:rFonts w:hint="cs"/>
        <w:u w:val="none"/>
      </w:rPr>
    </w:lvl>
    <w:lvl w:ilvl="4">
      <w:start w:val="1"/>
      <w:numFmt w:val="decimal"/>
      <w:lvlText w:val="%1.%2.%3.%4.%5"/>
      <w:lvlJc w:val="left"/>
      <w:pPr>
        <w:tabs>
          <w:tab w:val="num" w:pos="2520"/>
        </w:tabs>
        <w:ind w:left="2520" w:right="2520" w:hanging="1080"/>
      </w:pPr>
      <w:rPr>
        <w:rFonts w:hint="cs"/>
        <w:u w:val="none"/>
      </w:rPr>
    </w:lvl>
    <w:lvl w:ilvl="5">
      <w:start w:val="1"/>
      <w:numFmt w:val="decimal"/>
      <w:lvlText w:val="%1.%2.%3.%4.%5.%6"/>
      <w:lvlJc w:val="left"/>
      <w:pPr>
        <w:tabs>
          <w:tab w:val="num" w:pos="2880"/>
        </w:tabs>
        <w:ind w:left="2880" w:right="2880" w:hanging="1080"/>
      </w:pPr>
      <w:rPr>
        <w:rFonts w:hint="cs"/>
        <w:u w:val="none"/>
      </w:rPr>
    </w:lvl>
    <w:lvl w:ilvl="6">
      <w:start w:val="1"/>
      <w:numFmt w:val="decimal"/>
      <w:lvlText w:val="%1.%2.%3.%4.%5.%6.%7"/>
      <w:lvlJc w:val="left"/>
      <w:pPr>
        <w:tabs>
          <w:tab w:val="num" w:pos="3600"/>
        </w:tabs>
        <w:ind w:left="3600" w:right="3600" w:hanging="1440"/>
      </w:pPr>
      <w:rPr>
        <w:rFonts w:hint="cs"/>
        <w:u w:val="none"/>
      </w:rPr>
    </w:lvl>
    <w:lvl w:ilvl="7">
      <w:start w:val="1"/>
      <w:numFmt w:val="decimal"/>
      <w:lvlText w:val="%1.%2.%3.%4.%5.%6.%7.%8"/>
      <w:lvlJc w:val="left"/>
      <w:pPr>
        <w:tabs>
          <w:tab w:val="num" w:pos="3960"/>
        </w:tabs>
        <w:ind w:left="3960" w:right="3960" w:hanging="1440"/>
      </w:pPr>
      <w:rPr>
        <w:rFonts w:hint="cs"/>
        <w:u w:val="none"/>
      </w:rPr>
    </w:lvl>
    <w:lvl w:ilvl="8">
      <w:start w:val="1"/>
      <w:numFmt w:val="decimal"/>
      <w:lvlText w:val="%1.%2.%3.%4.%5.%6.%7.%8.%9"/>
      <w:lvlJc w:val="left"/>
      <w:pPr>
        <w:tabs>
          <w:tab w:val="num" w:pos="4680"/>
        </w:tabs>
        <w:ind w:left="4680" w:right="4680" w:hanging="1800"/>
      </w:pPr>
      <w:rPr>
        <w:rFonts w:hint="cs"/>
        <w:u w:val="none"/>
      </w:rPr>
    </w:lvl>
  </w:abstractNum>
  <w:abstractNum w:abstractNumId="15" w15:restartNumberingAfterBreak="0">
    <w:nsid w:val="4A833717"/>
    <w:multiLevelType w:val="hybridMultilevel"/>
    <w:tmpl w:val="736A371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6" w15:restartNumberingAfterBreak="0">
    <w:nsid w:val="50C301F8"/>
    <w:multiLevelType w:val="multilevel"/>
    <w:tmpl w:val="D534B22A"/>
    <w:lvl w:ilvl="0">
      <w:start w:val="1"/>
      <w:numFmt w:val="decimal"/>
      <w:lvlText w:val="%1"/>
      <w:lvlJc w:val="left"/>
      <w:pPr>
        <w:ind w:left="391" w:hanging="391"/>
      </w:pPr>
      <w:rPr>
        <w:rFonts w:hint="default"/>
      </w:rPr>
    </w:lvl>
    <w:lvl w:ilvl="1">
      <w:start w:val="1"/>
      <w:numFmt w:val="decimal"/>
      <w:lvlText w:val="%1.%2"/>
      <w:lvlJc w:val="left"/>
      <w:pPr>
        <w:ind w:left="533" w:hanging="391"/>
      </w:pPr>
      <w:rPr>
        <w:rFonts w:hint="default"/>
      </w:rPr>
    </w:lvl>
    <w:lvl w:ilvl="2">
      <w:start w:val="1"/>
      <w:numFmt w:val="decimal"/>
      <w:lvlText w:val="%1.%2.%3"/>
      <w:lvlJc w:val="left"/>
      <w:pPr>
        <w:ind w:left="675" w:hanging="391"/>
      </w:pPr>
      <w:rPr>
        <w:rFonts w:hint="default"/>
      </w:rPr>
    </w:lvl>
    <w:lvl w:ilvl="3">
      <w:start w:val="1"/>
      <w:numFmt w:val="decimal"/>
      <w:lvlText w:val="%1.%2.%3.%4"/>
      <w:lvlJc w:val="left"/>
      <w:pPr>
        <w:ind w:left="817" w:hanging="391"/>
      </w:pPr>
      <w:rPr>
        <w:rFonts w:hint="default"/>
      </w:rPr>
    </w:lvl>
    <w:lvl w:ilvl="4">
      <w:start w:val="1"/>
      <w:numFmt w:val="decimal"/>
      <w:lvlText w:val="%1.%2.%3.%4.%5"/>
      <w:lvlJc w:val="left"/>
      <w:pPr>
        <w:ind w:left="959" w:hanging="391"/>
      </w:pPr>
      <w:rPr>
        <w:rFonts w:hint="default"/>
      </w:rPr>
    </w:lvl>
    <w:lvl w:ilvl="5">
      <w:start w:val="1"/>
      <w:numFmt w:val="decimal"/>
      <w:lvlText w:val="%1.%2.%3.%4.%5.%6"/>
      <w:lvlJc w:val="left"/>
      <w:pPr>
        <w:ind w:left="1101" w:hanging="391"/>
      </w:pPr>
      <w:rPr>
        <w:rFonts w:hint="default"/>
      </w:rPr>
    </w:lvl>
    <w:lvl w:ilvl="6">
      <w:start w:val="1"/>
      <w:numFmt w:val="decimal"/>
      <w:lvlText w:val="%1.%2.%3.%4.%5.%6.%7"/>
      <w:lvlJc w:val="left"/>
      <w:pPr>
        <w:ind w:left="1243" w:hanging="391"/>
      </w:pPr>
      <w:rPr>
        <w:rFonts w:hint="default"/>
      </w:rPr>
    </w:lvl>
    <w:lvl w:ilvl="7">
      <w:start w:val="1"/>
      <w:numFmt w:val="decimal"/>
      <w:lvlText w:val="%1.%2.%3.%4.%5.%6.%7.%8"/>
      <w:lvlJc w:val="left"/>
      <w:pPr>
        <w:ind w:left="1385" w:hanging="391"/>
      </w:pPr>
      <w:rPr>
        <w:rFonts w:hint="default"/>
      </w:rPr>
    </w:lvl>
    <w:lvl w:ilvl="8">
      <w:start w:val="1"/>
      <w:numFmt w:val="decimal"/>
      <w:lvlText w:val="%1.%2.%3.%4.%5.%6.%7.%8.%9"/>
      <w:lvlJc w:val="left"/>
      <w:pPr>
        <w:ind w:left="1527" w:hanging="391"/>
      </w:pPr>
      <w:rPr>
        <w:rFonts w:hint="default"/>
      </w:rPr>
    </w:lvl>
  </w:abstractNum>
  <w:abstractNum w:abstractNumId="17" w15:restartNumberingAfterBreak="0">
    <w:nsid w:val="544A5CB8"/>
    <w:multiLevelType w:val="hybridMultilevel"/>
    <w:tmpl w:val="7DB4FBA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8" w15:restartNumberingAfterBreak="0">
    <w:nsid w:val="56E730B9"/>
    <w:multiLevelType w:val="hybridMultilevel"/>
    <w:tmpl w:val="9F004C68"/>
    <w:lvl w:ilvl="0" w:tplc="B4B29194">
      <w:start w:val="1"/>
      <w:numFmt w:val="decimal"/>
      <w:lvlText w:val="%1."/>
      <w:lvlJc w:val="left"/>
      <w:pPr>
        <w:ind w:left="720" w:hanging="360"/>
      </w:pPr>
      <w:rPr>
        <w:rFonts w:cs="Arial" w:hint="default"/>
      </w:rPr>
    </w:lvl>
    <w:lvl w:ilvl="1" w:tplc="419C6E16" w:tentative="1">
      <w:start w:val="1"/>
      <w:numFmt w:val="lowerLetter"/>
      <w:lvlText w:val="%2."/>
      <w:lvlJc w:val="left"/>
      <w:pPr>
        <w:ind w:left="1440" w:hanging="360"/>
      </w:pPr>
    </w:lvl>
    <w:lvl w:ilvl="2" w:tplc="DD106286" w:tentative="1">
      <w:start w:val="1"/>
      <w:numFmt w:val="lowerRoman"/>
      <w:lvlText w:val="%3."/>
      <w:lvlJc w:val="right"/>
      <w:pPr>
        <w:ind w:left="2160" w:hanging="180"/>
      </w:pPr>
    </w:lvl>
    <w:lvl w:ilvl="3" w:tplc="467EBE6A" w:tentative="1">
      <w:start w:val="1"/>
      <w:numFmt w:val="decimal"/>
      <w:lvlText w:val="%4."/>
      <w:lvlJc w:val="left"/>
      <w:pPr>
        <w:ind w:left="2880" w:hanging="360"/>
      </w:pPr>
    </w:lvl>
    <w:lvl w:ilvl="4" w:tplc="83AE2820" w:tentative="1">
      <w:start w:val="1"/>
      <w:numFmt w:val="lowerLetter"/>
      <w:lvlText w:val="%5."/>
      <w:lvlJc w:val="left"/>
      <w:pPr>
        <w:ind w:left="3600" w:hanging="360"/>
      </w:pPr>
    </w:lvl>
    <w:lvl w:ilvl="5" w:tplc="B39AD338" w:tentative="1">
      <w:start w:val="1"/>
      <w:numFmt w:val="lowerRoman"/>
      <w:lvlText w:val="%6."/>
      <w:lvlJc w:val="right"/>
      <w:pPr>
        <w:ind w:left="4320" w:hanging="180"/>
      </w:pPr>
    </w:lvl>
    <w:lvl w:ilvl="6" w:tplc="82A0A2CE" w:tentative="1">
      <w:start w:val="1"/>
      <w:numFmt w:val="decimal"/>
      <w:lvlText w:val="%7."/>
      <w:lvlJc w:val="left"/>
      <w:pPr>
        <w:ind w:left="5040" w:hanging="360"/>
      </w:pPr>
    </w:lvl>
    <w:lvl w:ilvl="7" w:tplc="6A886A04" w:tentative="1">
      <w:start w:val="1"/>
      <w:numFmt w:val="lowerLetter"/>
      <w:lvlText w:val="%8."/>
      <w:lvlJc w:val="left"/>
      <w:pPr>
        <w:ind w:left="5760" w:hanging="360"/>
      </w:pPr>
    </w:lvl>
    <w:lvl w:ilvl="8" w:tplc="7C320512" w:tentative="1">
      <w:start w:val="1"/>
      <w:numFmt w:val="lowerRoman"/>
      <w:lvlText w:val="%9."/>
      <w:lvlJc w:val="right"/>
      <w:pPr>
        <w:ind w:left="6480" w:hanging="180"/>
      </w:pPr>
    </w:lvl>
  </w:abstractNum>
  <w:abstractNum w:abstractNumId="19" w15:restartNumberingAfterBreak="0">
    <w:nsid w:val="58D070C3"/>
    <w:multiLevelType w:val="hybridMultilevel"/>
    <w:tmpl w:val="C19C0B3A"/>
    <w:lvl w:ilvl="0" w:tplc="A29A846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9985A24"/>
    <w:multiLevelType w:val="hybridMultilevel"/>
    <w:tmpl w:val="CEA2C6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9C063FF"/>
    <w:multiLevelType w:val="multilevel"/>
    <w:tmpl w:val="BF0252F4"/>
    <w:lvl w:ilvl="0">
      <w:start w:val="1"/>
      <w:numFmt w:val="decimal"/>
      <w:pStyle w:val="1"/>
      <w:lvlText w:val="%1."/>
      <w:lvlJc w:val="left"/>
      <w:pPr>
        <w:ind w:left="360" w:hanging="360"/>
      </w:pPr>
      <w:rPr>
        <w:rFonts w:hint="default"/>
      </w:rPr>
    </w:lvl>
    <w:lvl w:ilvl="1">
      <w:start w:val="1"/>
      <w:numFmt w:val="decimal"/>
      <w:pStyle w:val="2"/>
      <w:lvlText w:val="%1.%2."/>
      <w:lvlJc w:val="left"/>
      <w:pPr>
        <w:ind w:left="792" w:hanging="432"/>
      </w:pPr>
      <w:rPr>
        <w:rFonts w:hint="default"/>
        <w:lang w:bidi="he-IL"/>
      </w:rPr>
    </w:lvl>
    <w:lvl w:ilvl="2">
      <w:start w:val="1"/>
      <w:numFmt w:val="decimal"/>
      <w:pStyle w:val="3"/>
      <w:lvlText w:val="%1.%2.%3."/>
      <w:lvlJc w:val="left"/>
      <w:pPr>
        <w:ind w:left="1224" w:hanging="504"/>
      </w:pPr>
      <w:rPr>
        <w:rFonts w:hint="default"/>
      </w:rPr>
    </w:lvl>
    <w:lvl w:ilvl="3">
      <w:start w:val="1"/>
      <w:numFmt w:val="decimal"/>
      <w:pStyle w:val="4"/>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15:restartNumberingAfterBreak="0">
    <w:nsid w:val="5F2A295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66AE6BF9"/>
    <w:multiLevelType w:val="hybridMultilevel"/>
    <w:tmpl w:val="11C2B8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6DD7457"/>
    <w:multiLevelType w:val="hybridMultilevel"/>
    <w:tmpl w:val="27181A4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5" w15:restartNumberingAfterBreak="0">
    <w:nsid w:val="673B16A3"/>
    <w:multiLevelType w:val="multilevel"/>
    <w:tmpl w:val="3AAA0E9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lang w:bidi="he-IL"/>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15:restartNumberingAfterBreak="0">
    <w:nsid w:val="74AD51B6"/>
    <w:multiLevelType w:val="multilevel"/>
    <w:tmpl w:val="111816D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lang w:bidi="he-IL"/>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bullet"/>
      <w:lvlText w:val=""/>
      <w:lvlJc w:val="left"/>
      <w:pPr>
        <w:ind w:left="2232" w:hanging="792"/>
      </w:pPr>
      <w:rPr>
        <w:rFonts w:ascii="Symbol" w:hAnsi="Symbol"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7" w15:restartNumberingAfterBreak="0">
    <w:nsid w:val="7EEA204E"/>
    <w:multiLevelType w:val="hybridMultilevel"/>
    <w:tmpl w:val="A3241F66"/>
    <w:lvl w:ilvl="0" w:tplc="CE3EA2A6">
      <w:start w:val="1"/>
      <w:numFmt w:val="decimal"/>
      <w:lvlText w:val="%1."/>
      <w:lvlJc w:val="left"/>
      <w:pPr>
        <w:ind w:left="720" w:hanging="360"/>
      </w:pPr>
      <w:rPr>
        <w:rFonts w:cs="Arial" w:hint="default"/>
      </w:rPr>
    </w:lvl>
    <w:lvl w:ilvl="1" w:tplc="56E89058">
      <w:start w:val="1"/>
      <w:numFmt w:val="lowerLetter"/>
      <w:lvlText w:val="%2."/>
      <w:lvlJc w:val="left"/>
      <w:pPr>
        <w:ind w:left="1440" w:hanging="360"/>
      </w:pPr>
    </w:lvl>
    <w:lvl w:ilvl="2" w:tplc="EBCEF442" w:tentative="1">
      <w:start w:val="1"/>
      <w:numFmt w:val="lowerRoman"/>
      <w:lvlText w:val="%3."/>
      <w:lvlJc w:val="right"/>
      <w:pPr>
        <w:ind w:left="2160" w:hanging="180"/>
      </w:pPr>
    </w:lvl>
    <w:lvl w:ilvl="3" w:tplc="1A8CF444" w:tentative="1">
      <w:start w:val="1"/>
      <w:numFmt w:val="decimal"/>
      <w:lvlText w:val="%4."/>
      <w:lvlJc w:val="left"/>
      <w:pPr>
        <w:ind w:left="2880" w:hanging="360"/>
      </w:pPr>
    </w:lvl>
    <w:lvl w:ilvl="4" w:tplc="767A9686" w:tentative="1">
      <w:start w:val="1"/>
      <w:numFmt w:val="lowerLetter"/>
      <w:lvlText w:val="%5."/>
      <w:lvlJc w:val="left"/>
      <w:pPr>
        <w:ind w:left="3600" w:hanging="360"/>
      </w:pPr>
    </w:lvl>
    <w:lvl w:ilvl="5" w:tplc="29BECA2A" w:tentative="1">
      <w:start w:val="1"/>
      <w:numFmt w:val="lowerRoman"/>
      <w:lvlText w:val="%6."/>
      <w:lvlJc w:val="right"/>
      <w:pPr>
        <w:ind w:left="4320" w:hanging="180"/>
      </w:pPr>
    </w:lvl>
    <w:lvl w:ilvl="6" w:tplc="3EFA86B6" w:tentative="1">
      <w:start w:val="1"/>
      <w:numFmt w:val="decimal"/>
      <w:lvlText w:val="%7."/>
      <w:lvlJc w:val="left"/>
      <w:pPr>
        <w:ind w:left="5040" w:hanging="360"/>
      </w:pPr>
    </w:lvl>
    <w:lvl w:ilvl="7" w:tplc="6BE0E69C" w:tentative="1">
      <w:start w:val="1"/>
      <w:numFmt w:val="lowerLetter"/>
      <w:lvlText w:val="%8."/>
      <w:lvlJc w:val="left"/>
      <w:pPr>
        <w:ind w:left="5760" w:hanging="360"/>
      </w:pPr>
    </w:lvl>
    <w:lvl w:ilvl="8" w:tplc="9A2E5B88" w:tentative="1">
      <w:start w:val="1"/>
      <w:numFmt w:val="lowerRoman"/>
      <w:lvlText w:val="%9."/>
      <w:lvlJc w:val="right"/>
      <w:pPr>
        <w:ind w:left="6480" w:hanging="180"/>
      </w:pPr>
    </w:lvl>
  </w:abstractNum>
  <w:num w:numId="1">
    <w:abstractNumId w:val="14"/>
  </w:num>
  <w:num w:numId="2">
    <w:abstractNumId w:val="4"/>
  </w:num>
  <w:num w:numId="3">
    <w:abstractNumId w:val="8"/>
  </w:num>
  <w:num w:numId="4">
    <w:abstractNumId w:val="5"/>
  </w:num>
  <w:num w:numId="5">
    <w:abstractNumId w:val="12"/>
  </w:num>
  <w:num w:numId="6">
    <w:abstractNumId w:val="12"/>
  </w:num>
  <w:num w:numId="7">
    <w:abstractNumId w:val="25"/>
  </w:num>
  <w:num w:numId="8">
    <w:abstractNumId w:val="10"/>
  </w:num>
  <w:num w:numId="9">
    <w:abstractNumId w:val="10"/>
  </w:num>
  <w:num w:numId="10">
    <w:abstractNumId w:val="11"/>
  </w:num>
  <w:num w:numId="11">
    <w:abstractNumId w:val="16"/>
  </w:num>
  <w:num w:numId="12">
    <w:abstractNumId w:val="25"/>
  </w:num>
  <w:num w:numId="13">
    <w:abstractNumId w:val="25"/>
  </w:num>
  <w:num w:numId="14">
    <w:abstractNumId w:val="25"/>
  </w:num>
  <w:num w:numId="15">
    <w:abstractNumId w:val="25"/>
  </w:num>
  <w:num w:numId="16">
    <w:abstractNumId w:val="25"/>
  </w:num>
  <w:num w:numId="17">
    <w:abstractNumId w:val="25"/>
  </w:num>
  <w:num w:numId="18">
    <w:abstractNumId w:val="25"/>
  </w:num>
  <w:num w:numId="19">
    <w:abstractNumId w:val="22"/>
  </w:num>
  <w:num w:numId="20">
    <w:abstractNumId w:val="13"/>
  </w:num>
  <w:num w:numId="21">
    <w:abstractNumId w:val="19"/>
  </w:num>
  <w:num w:numId="22">
    <w:abstractNumId w:val="25"/>
  </w:num>
  <w:num w:numId="23">
    <w:abstractNumId w:val="25"/>
  </w:num>
  <w:num w:numId="24">
    <w:abstractNumId w:val="20"/>
  </w:num>
  <w:num w:numId="25">
    <w:abstractNumId w:val="2"/>
  </w:num>
  <w:num w:numId="26">
    <w:abstractNumId w:val="18"/>
  </w:num>
  <w:num w:numId="27">
    <w:abstractNumId w:val="27"/>
  </w:num>
  <w:num w:numId="28">
    <w:abstractNumId w:val="25"/>
  </w:num>
  <w:num w:numId="29">
    <w:abstractNumId w:val="3"/>
  </w:num>
  <w:num w:numId="30">
    <w:abstractNumId w:val="25"/>
    <w:lvlOverride w:ilvl="0">
      <w:startOverride w:val="6"/>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25"/>
  </w:num>
  <w:num w:numId="32">
    <w:abstractNumId w:val="25"/>
  </w:num>
  <w:num w:numId="33">
    <w:abstractNumId w:val="25"/>
  </w:num>
  <w:num w:numId="34">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25"/>
  </w:num>
  <w:num w:numId="36">
    <w:abstractNumId w:val="25"/>
  </w:num>
  <w:num w:numId="37">
    <w:abstractNumId w:val="25"/>
  </w:num>
  <w:num w:numId="38">
    <w:abstractNumId w:val="25"/>
  </w:num>
  <w:num w:numId="39">
    <w:abstractNumId w:val="26"/>
  </w:num>
  <w:num w:numId="40">
    <w:abstractNumId w:val="0"/>
  </w:num>
  <w:num w:numId="41">
    <w:abstractNumId w:val="25"/>
  </w:num>
  <w:num w:numId="42">
    <w:abstractNumId w:val="25"/>
  </w:num>
  <w:num w:numId="43">
    <w:abstractNumId w:val="25"/>
  </w:num>
  <w:num w:numId="44">
    <w:abstractNumId w:val="25"/>
  </w:num>
  <w:num w:numId="45">
    <w:abstractNumId w:val="25"/>
  </w:num>
  <w:num w:numId="46">
    <w:abstractNumId w:val="25"/>
  </w:num>
  <w:num w:numId="47">
    <w:abstractNumId w:val="25"/>
  </w:num>
  <w:num w:numId="48">
    <w:abstractNumId w:val="25"/>
  </w:num>
  <w:num w:numId="49">
    <w:abstractNumId w:val="25"/>
  </w:num>
  <w:num w:numId="50">
    <w:abstractNumId w:val="25"/>
  </w:num>
  <w:num w:numId="5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6">
    <w:abstractNumId w:val="25"/>
  </w:num>
  <w:num w:numId="57">
    <w:abstractNumId w:val="25"/>
  </w:num>
  <w:num w:numId="58">
    <w:abstractNumId w:val="25"/>
  </w:num>
  <w:num w:numId="59">
    <w:abstractNumId w:val="25"/>
  </w:num>
  <w:num w:numId="60">
    <w:abstractNumId w:val="25"/>
  </w:num>
  <w:num w:numId="61">
    <w:abstractNumId w:val="25"/>
  </w:num>
  <w:num w:numId="62">
    <w:abstractNumId w:val="25"/>
  </w:num>
  <w:num w:numId="63">
    <w:abstractNumId w:val="23"/>
  </w:num>
  <w:num w:numId="64">
    <w:abstractNumId w:val="25"/>
  </w:num>
  <w:num w:numId="65">
    <w:abstractNumId w:val="25"/>
  </w:num>
  <w:num w:numId="66">
    <w:abstractNumId w:val="25"/>
  </w:num>
  <w:num w:numId="67">
    <w:abstractNumId w:val="25"/>
  </w:num>
  <w:num w:numId="68">
    <w:abstractNumId w:val="6"/>
  </w:num>
  <w:num w:numId="69">
    <w:abstractNumId w:val="25"/>
  </w:num>
  <w:num w:numId="70">
    <w:abstractNumId w:val="21"/>
  </w:num>
  <w:num w:numId="71">
    <w:abstractNumId w:val="21"/>
  </w:num>
  <w:num w:numId="72">
    <w:abstractNumId w:val="21"/>
  </w:num>
  <w:num w:numId="73">
    <w:abstractNumId w:val="21"/>
  </w:num>
  <w:num w:numId="74">
    <w:abstractNumId w:val="21"/>
  </w:num>
  <w:num w:numId="75">
    <w:abstractNumId w:val="7"/>
  </w:num>
  <w:num w:numId="76">
    <w:abstractNumId w:val="21"/>
  </w:num>
  <w:num w:numId="77">
    <w:abstractNumId w:val="15"/>
  </w:num>
  <w:num w:numId="78">
    <w:abstractNumId w:val="21"/>
  </w:num>
  <w:numIdMacAtCleanup w:val="7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Zvi Sasson">
    <w15:presenceInfo w15:providerId="Windows Live" w15:userId="8414d8bff2a9e6a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revisionView w:markup="0"/>
  <w:defaultTabStop w:val="720"/>
  <w:noPunctuationKerning/>
  <w:characterSpacingControl w:val="doNotCompress"/>
  <w:hdrShapeDefaults>
    <o:shapedefaults v:ext="edit" spidmax="2052"/>
  </w:hdrShapeDefaults>
  <w:footnotePr>
    <w:footnote w:id="-1"/>
    <w:footnote w:id="0"/>
    <w:footnote w:id="1"/>
  </w:footnotePr>
  <w:endnotePr>
    <w:endnote w:id="-1"/>
    <w:endnote w:id="0"/>
    <w:endnote w:id="1"/>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76F68"/>
    <w:rsid w:val="00000B6C"/>
    <w:rsid w:val="00001516"/>
    <w:rsid w:val="000032FE"/>
    <w:rsid w:val="00003FBD"/>
    <w:rsid w:val="00004C7F"/>
    <w:rsid w:val="00005FE5"/>
    <w:rsid w:val="000073D4"/>
    <w:rsid w:val="00007E35"/>
    <w:rsid w:val="00010784"/>
    <w:rsid w:val="00010998"/>
    <w:rsid w:val="00011217"/>
    <w:rsid w:val="000135F3"/>
    <w:rsid w:val="0001380F"/>
    <w:rsid w:val="00014660"/>
    <w:rsid w:val="00014E2C"/>
    <w:rsid w:val="000210BE"/>
    <w:rsid w:val="00021A39"/>
    <w:rsid w:val="00022A9C"/>
    <w:rsid w:val="00024823"/>
    <w:rsid w:val="00025FCA"/>
    <w:rsid w:val="00030592"/>
    <w:rsid w:val="000317A5"/>
    <w:rsid w:val="00031E88"/>
    <w:rsid w:val="00033094"/>
    <w:rsid w:val="00033A2A"/>
    <w:rsid w:val="00033BA0"/>
    <w:rsid w:val="00035B7E"/>
    <w:rsid w:val="00035C9A"/>
    <w:rsid w:val="000375D8"/>
    <w:rsid w:val="0004000A"/>
    <w:rsid w:val="00041768"/>
    <w:rsid w:val="000425BC"/>
    <w:rsid w:val="00044EA9"/>
    <w:rsid w:val="00044F3B"/>
    <w:rsid w:val="00045FCF"/>
    <w:rsid w:val="00046232"/>
    <w:rsid w:val="0005087C"/>
    <w:rsid w:val="00053A44"/>
    <w:rsid w:val="00053B3B"/>
    <w:rsid w:val="00056A0D"/>
    <w:rsid w:val="0005758E"/>
    <w:rsid w:val="00057ABE"/>
    <w:rsid w:val="00062484"/>
    <w:rsid w:val="00062EE5"/>
    <w:rsid w:val="000633C1"/>
    <w:rsid w:val="000634B8"/>
    <w:rsid w:val="000652EA"/>
    <w:rsid w:val="000700B6"/>
    <w:rsid w:val="00071016"/>
    <w:rsid w:val="00073ACE"/>
    <w:rsid w:val="00073EFD"/>
    <w:rsid w:val="00075386"/>
    <w:rsid w:val="00075871"/>
    <w:rsid w:val="00076F6B"/>
    <w:rsid w:val="000832D7"/>
    <w:rsid w:val="00083E6E"/>
    <w:rsid w:val="00083EBC"/>
    <w:rsid w:val="000873BE"/>
    <w:rsid w:val="00091645"/>
    <w:rsid w:val="000A126C"/>
    <w:rsid w:val="000A1457"/>
    <w:rsid w:val="000A17A3"/>
    <w:rsid w:val="000A1DFC"/>
    <w:rsid w:val="000A4051"/>
    <w:rsid w:val="000A7D13"/>
    <w:rsid w:val="000B1081"/>
    <w:rsid w:val="000B2BD7"/>
    <w:rsid w:val="000B58EE"/>
    <w:rsid w:val="000C2AC0"/>
    <w:rsid w:val="000C7569"/>
    <w:rsid w:val="000C7C35"/>
    <w:rsid w:val="000C7F60"/>
    <w:rsid w:val="000D12EA"/>
    <w:rsid w:val="000D1416"/>
    <w:rsid w:val="000D5B49"/>
    <w:rsid w:val="000D6C71"/>
    <w:rsid w:val="000D6F87"/>
    <w:rsid w:val="000E1225"/>
    <w:rsid w:val="000E4316"/>
    <w:rsid w:val="000E548E"/>
    <w:rsid w:val="000E6594"/>
    <w:rsid w:val="000F5651"/>
    <w:rsid w:val="00103052"/>
    <w:rsid w:val="00104E3A"/>
    <w:rsid w:val="00105CED"/>
    <w:rsid w:val="00106FF0"/>
    <w:rsid w:val="0010730F"/>
    <w:rsid w:val="00110688"/>
    <w:rsid w:val="00114361"/>
    <w:rsid w:val="00115A92"/>
    <w:rsid w:val="00122B18"/>
    <w:rsid w:val="001237AD"/>
    <w:rsid w:val="00124575"/>
    <w:rsid w:val="00125801"/>
    <w:rsid w:val="0012601C"/>
    <w:rsid w:val="0012660B"/>
    <w:rsid w:val="00126B2F"/>
    <w:rsid w:val="001306BD"/>
    <w:rsid w:val="001337E1"/>
    <w:rsid w:val="00134A7F"/>
    <w:rsid w:val="001360F0"/>
    <w:rsid w:val="001364E4"/>
    <w:rsid w:val="00137A47"/>
    <w:rsid w:val="00137E67"/>
    <w:rsid w:val="00140D11"/>
    <w:rsid w:val="00141BF0"/>
    <w:rsid w:val="001437AF"/>
    <w:rsid w:val="00144B4A"/>
    <w:rsid w:val="00147FB3"/>
    <w:rsid w:val="0015133E"/>
    <w:rsid w:val="00152258"/>
    <w:rsid w:val="00160E1D"/>
    <w:rsid w:val="00160EAC"/>
    <w:rsid w:val="0016105C"/>
    <w:rsid w:val="0016385D"/>
    <w:rsid w:val="001660A7"/>
    <w:rsid w:val="00167332"/>
    <w:rsid w:val="00172727"/>
    <w:rsid w:val="00172F82"/>
    <w:rsid w:val="00173F0E"/>
    <w:rsid w:val="00175B6B"/>
    <w:rsid w:val="001774EF"/>
    <w:rsid w:val="00180D23"/>
    <w:rsid w:val="001830EF"/>
    <w:rsid w:val="00187F43"/>
    <w:rsid w:val="001905BD"/>
    <w:rsid w:val="00191E9A"/>
    <w:rsid w:val="00193676"/>
    <w:rsid w:val="00194417"/>
    <w:rsid w:val="00197BCD"/>
    <w:rsid w:val="001A0E58"/>
    <w:rsid w:val="001A7B20"/>
    <w:rsid w:val="001A7D32"/>
    <w:rsid w:val="001B2720"/>
    <w:rsid w:val="001B28FA"/>
    <w:rsid w:val="001B63AD"/>
    <w:rsid w:val="001C2895"/>
    <w:rsid w:val="001C2A2B"/>
    <w:rsid w:val="001C3417"/>
    <w:rsid w:val="001C7B6E"/>
    <w:rsid w:val="001D2A19"/>
    <w:rsid w:val="001D4A27"/>
    <w:rsid w:val="001E1074"/>
    <w:rsid w:val="001E2BB0"/>
    <w:rsid w:val="001E36C7"/>
    <w:rsid w:val="001E448F"/>
    <w:rsid w:val="001F397A"/>
    <w:rsid w:val="001F59CD"/>
    <w:rsid w:val="001F65DC"/>
    <w:rsid w:val="00200589"/>
    <w:rsid w:val="0021323B"/>
    <w:rsid w:val="00214B52"/>
    <w:rsid w:val="00221FC2"/>
    <w:rsid w:val="002251C1"/>
    <w:rsid w:val="002252A5"/>
    <w:rsid w:val="00226893"/>
    <w:rsid w:val="00226A34"/>
    <w:rsid w:val="0023032F"/>
    <w:rsid w:val="0023041E"/>
    <w:rsid w:val="00232473"/>
    <w:rsid w:val="00235068"/>
    <w:rsid w:val="00236A4B"/>
    <w:rsid w:val="00237477"/>
    <w:rsid w:val="00237BF0"/>
    <w:rsid w:val="002418A9"/>
    <w:rsid w:val="00243C27"/>
    <w:rsid w:val="00243E8A"/>
    <w:rsid w:val="00254297"/>
    <w:rsid w:val="002544E5"/>
    <w:rsid w:val="00262469"/>
    <w:rsid w:val="00262721"/>
    <w:rsid w:val="00262D9B"/>
    <w:rsid w:val="00267BD4"/>
    <w:rsid w:val="00270BF8"/>
    <w:rsid w:val="00276019"/>
    <w:rsid w:val="00276763"/>
    <w:rsid w:val="00276F05"/>
    <w:rsid w:val="002801AF"/>
    <w:rsid w:val="00280D7F"/>
    <w:rsid w:val="00280F3F"/>
    <w:rsid w:val="00282CA2"/>
    <w:rsid w:val="00282D16"/>
    <w:rsid w:val="00285F08"/>
    <w:rsid w:val="00286440"/>
    <w:rsid w:val="00290D85"/>
    <w:rsid w:val="002A024A"/>
    <w:rsid w:val="002A20FA"/>
    <w:rsid w:val="002A31B6"/>
    <w:rsid w:val="002A4388"/>
    <w:rsid w:val="002A75FE"/>
    <w:rsid w:val="002B22F0"/>
    <w:rsid w:val="002B29F1"/>
    <w:rsid w:val="002B2D80"/>
    <w:rsid w:val="002B37C4"/>
    <w:rsid w:val="002B390A"/>
    <w:rsid w:val="002B5501"/>
    <w:rsid w:val="002B5E3F"/>
    <w:rsid w:val="002B6A53"/>
    <w:rsid w:val="002B6E6D"/>
    <w:rsid w:val="002B7047"/>
    <w:rsid w:val="002B7A9B"/>
    <w:rsid w:val="002C1D73"/>
    <w:rsid w:val="002C2012"/>
    <w:rsid w:val="002C44C3"/>
    <w:rsid w:val="002C6710"/>
    <w:rsid w:val="002D06D0"/>
    <w:rsid w:val="002D1A24"/>
    <w:rsid w:val="002D2AED"/>
    <w:rsid w:val="002D3B04"/>
    <w:rsid w:val="002D5768"/>
    <w:rsid w:val="002D5CC5"/>
    <w:rsid w:val="002D758C"/>
    <w:rsid w:val="002E16D6"/>
    <w:rsid w:val="002E45AA"/>
    <w:rsid w:val="002E5E21"/>
    <w:rsid w:val="002E70FF"/>
    <w:rsid w:val="002F0313"/>
    <w:rsid w:val="002F3D88"/>
    <w:rsid w:val="002F4DE8"/>
    <w:rsid w:val="002F4E93"/>
    <w:rsid w:val="002F4FB7"/>
    <w:rsid w:val="002F5E99"/>
    <w:rsid w:val="002F7DFE"/>
    <w:rsid w:val="0030260A"/>
    <w:rsid w:val="003045FC"/>
    <w:rsid w:val="003115FA"/>
    <w:rsid w:val="00313A1C"/>
    <w:rsid w:val="00316356"/>
    <w:rsid w:val="0031790F"/>
    <w:rsid w:val="00317C1A"/>
    <w:rsid w:val="003224E0"/>
    <w:rsid w:val="00322DE2"/>
    <w:rsid w:val="00323BD4"/>
    <w:rsid w:val="003266CA"/>
    <w:rsid w:val="00327621"/>
    <w:rsid w:val="00327809"/>
    <w:rsid w:val="00333C0E"/>
    <w:rsid w:val="00334DA1"/>
    <w:rsid w:val="00340798"/>
    <w:rsid w:val="003437B1"/>
    <w:rsid w:val="00345D4E"/>
    <w:rsid w:val="00346DEA"/>
    <w:rsid w:val="00346E33"/>
    <w:rsid w:val="003505A2"/>
    <w:rsid w:val="00350734"/>
    <w:rsid w:val="00352BFF"/>
    <w:rsid w:val="00354BB7"/>
    <w:rsid w:val="003561A7"/>
    <w:rsid w:val="00357DF9"/>
    <w:rsid w:val="00360B14"/>
    <w:rsid w:val="003628D0"/>
    <w:rsid w:val="0036339F"/>
    <w:rsid w:val="0036393C"/>
    <w:rsid w:val="0036516D"/>
    <w:rsid w:val="00370853"/>
    <w:rsid w:val="0037223E"/>
    <w:rsid w:val="0037300C"/>
    <w:rsid w:val="0037432C"/>
    <w:rsid w:val="003753E0"/>
    <w:rsid w:val="00386019"/>
    <w:rsid w:val="003862AA"/>
    <w:rsid w:val="00387139"/>
    <w:rsid w:val="003914CF"/>
    <w:rsid w:val="00392ECB"/>
    <w:rsid w:val="003967CB"/>
    <w:rsid w:val="003A1463"/>
    <w:rsid w:val="003A2CAE"/>
    <w:rsid w:val="003A32CD"/>
    <w:rsid w:val="003A35DA"/>
    <w:rsid w:val="003A3FE3"/>
    <w:rsid w:val="003A67E4"/>
    <w:rsid w:val="003A74F3"/>
    <w:rsid w:val="003B01C9"/>
    <w:rsid w:val="003B2F3E"/>
    <w:rsid w:val="003B3CDA"/>
    <w:rsid w:val="003B6938"/>
    <w:rsid w:val="003C0250"/>
    <w:rsid w:val="003C1C8E"/>
    <w:rsid w:val="003C4549"/>
    <w:rsid w:val="003C6326"/>
    <w:rsid w:val="003C714D"/>
    <w:rsid w:val="003D00BD"/>
    <w:rsid w:val="003D0367"/>
    <w:rsid w:val="003D06DA"/>
    <w:rsid w:val="003D1AB9"/>
    <w:rsid w:val="003D372F"/>
    <w:rsid w:val="003D5842"/>
    <w:rsid w:val="003D7451"/>
    <w:rsid w:val="003E23E2"/>
    <w:rsid w:val="003E6DB2"/>
    <w:rsid w:val="003F468E"/>
    <w:rsid w:val="003F4A38"/>
    <w:rsid w:val="00400B47"/>
    <w:rsid w:val="004037DC"/>
    <w:rsid w:val="00403C72"/>
    <w:rsid w:val="00406AFE"/>
    <w:rsid w:val="0041281F"/>
    <w:rsid w:val="004141BF"/>
    <w:rsid w:val="0041519B"/>
    <w:rsid w:val="00415AFE"/>
    <w:rsid w:val="00420D28"/>
    <w:rsid w:val="00421BC2"/>
    <w:rsid w:val="004233DF"/>
    <w:rsid w:val="0042568B"/>
    <w:rsid w:val="00425724"/>
    <w:rsid w:val="00426ADE"/>
    <w:rsid w:val="0042737D"/>
    <w:rsid w:val="004304C0"/>
    <w:rsid w:val="00431A07"/>
    <w:rsid w:val="00431C88"/>
    <w:rsid w:val="00433071"/>
    <w:rsid w:val="00433542"/>
    <w:rsid w:val="00435C1C"/>
    <w:rsid w:val="00436BD7"/>
    <w:rsid w:val="00440D53"/>
    <w:rsid w:val="004432FB"/>
    <w:rsid w:val="004436C7"/>
    <w:rsid w:val="00444AE3"/>
    <w:rsid w:val="004457CF"/>
    <w:rsid w:val="00445E58"/>
    <w:rsid w:val="0044724A"/>
    <w:rsid w:val="00450298"/>
    <w:rsid w:val="0045090F"/>
    <w:rsid w:val="0045240A"/>
    <w:rsid w:val="004602F3"/>
    <w:rsid w:val="004608CF"/>
    <w:rsid w:val="00464425"/>
    <w:rsid w:val="00464632"/>
    <w:rsid w:val="00465BB5"/>
    <w:rsid w:val="00466BA5"/>
    <w:rsid w:val="00471124"/>
    <w:rsid w:val="00471C58"/>
    <w:rsid w:val="00472D78"/>
    <w:rsid w:val="004730AB"/>
    <w:rsid w:val="00474CAE"/>
    <w:rsid w:val="004823CB"/>
    <w:rsid w:val="00484645"/>
    <w:rsid w:val="00484CDD"/>
    <w:rsid w:val="00486375"/>
    <w:rsid w:val="00487F0B"/>
    <w:rsid w:val="00493FF1"/>
    <w:rsid w:val="00495FB0"/>
    <w:rsid w:val="004A07D9"/>
    <w:rsid w:val="004A0FD3"/>
    <w:rsid w:val="004A336F"/>
    <w:rsid w:val="004A369E"/>
    <w:rsid w:val="004A3B4C"/>
    <w:rsid w:val="004A4BDD"/>
    <w:rsid w:val="004B1286"/>
    <w:rsid w:val="004B1612"/>
    <w:rsid w:val="004B307A"/>
    <w:rsid w:val="004B3683"/>
    <w:rsid w:val="004B377D"/>
    <w:rsid w:val="004B4883"/>
    <w:rsid w:val="004C16BE"/>
    <w:rsid w:val="004C1F6B"/>
    <w:rsid w:val="004C2A65"/>
    <w:rsid w:val="004C3900"/>
    <w:rsid w:val="004C411C"/>
    <w:rsid w:val="004D04F9"/>
    <w:rsid w:val="004D3051"/>
    <w:rsid w:val="004D77B3"/>
    <w:rsid w:val="004E1611"/>
    <w:rsid w:val="004E286A"/>
    <w:rsid w:val="004E5754"/>
    <w:rsid w:val="004E6ECE"/>
    <w:rsid w:val="004F2586"/>
    <w:rsid w:val="004F33D7"/>
    <w:rsid w:val="004F3B7F"/>
    <w:rsid w:val="004F697A"/>
    <w:rsid w:val="005012C3"/>
    <w:rsid w:val="00504763"/>
    <w:rsid w:val="0051061A"/>
    <w:rsid w:val="00510AA2"/>
    <w:rsid w:val="0051388E"/>
    <w:rsid w:val="00514821"/>
    <w:rsid w:val="005212DB"/>
    <w:rsid w:val="00521D5F"/>
    <w:rsid w:val="00525D59"/>
    <w:rsid w:val="00526A02"/>
    <w:rsid w:val="005309F6"/>
    <w:rsid w:val="00531D59"/>
    <w:rsid w:val="00531F45"/>
    <w:rsid w:val="005322AE"/>
    <w:rsid w:val="00532EC6"/>
    <w:rsid w:val="005333F1"/>
    <w:rsid w:val="0053433E"/>
    <w:rsid w:val="005363CB"/>
    <w:rsid w:val="0053695D"/>
    <w:rsid w:val="00541E52"/>
    <w:rsid w:val="00543343"/>
    <w:rsid w:val="005435C3"/>
    <w:rsid w:val="00543F81"/>
    <w:rsid w:val="005442D6"/>
    <w:rsid w:val="00546212"/>
    <w:rsid w:val="00547C75"/>
    <w:rsid w:val="00551248"/>
    <w:rsid w:val="00551598"/>
    <w:rsid w:val="005613F2"/>
    <w:rsid w:val="005621AD"/>
    <w:rsid w:val="00562314"/>
    <w:rsid w:val="00563BAD"/>
    <w:rsid w:val="00563D59"/>
    <w:rsid w:val="00565274"/>
    <w:rsid w:val="00567434"/>
    <w:rsid w:val="00571318"/>
    <w:rsid w:val="00572822"/>
    <w:rsid w:val="00573458"/>
    <w:rsid w:val="005734B4"/>
    <w:rsid w:val="005738B8"/>
    <w:rsid w:val="00573AAA"/>
    <w:rsid w:val="005741CC"/>
    <w:rsid w:val="005745A0"/>
    <w:rsid w:val="00575EEC"/>
    <w:rsid w:val="005802D0"/>
    <w:rsid w:val="005819C5"/>
    <w:rsid w:val="0058548A"/>
    <w:rsid w:val="005863F4"/>
    <w:rsid w:val="00592214"/>
    <w:rsid w:val="00594E40"/>
    <w:rsid w:val="005A0F5B"/>
    <w:rsid w:val="005A1779"/>
    <w:rsid w:val="005A796F"/>
    <w:rsid w:val="005B3182"/>
    <w:rsid w:val="005B441F"/>
    <w:rsid w:val="005C4305"/>
    <w:rsid w:val="005D2B8A"/>
    <w:rsid w:val="005D525C"/>
    <w:rsid w:val="005D5CFB"/>
    <w:rsid w:val="005E4A45"/>
    <w:rsid w:val="005F2511"/>
    <w:rsid w:val="005F2BE4"/>
    <w:rsid w:val="005F3F3D"/>
    <w:rsid w:val="005F4487"/>
    <w:rsid w:val="005F44D2"/>
    <w:rsid w:val="006004E7"/>
    <w:rsid w:val="006009BA"/>
    <w:rsid w:val="0060575F"/>
    <w:rsid w:val="00605B1D"/>
    <w:rsid w:val="0061427E"/>
    <w:rsid w:val="006161D0"/>
    <w:rsid w:val="00620965"/>
    <w:rsid w:val="00623B84"/>
    <w:rsid w:val="00624662"/>
    <w:rsid w:val="00626A6C"/>
    <w:rsid w:val="00627E9F"/>
    <w:rsid w:val="00631727"/>
    <w:rsid w:val="00634258"/>
    <w:rsid w:val="00636A57"/>
    <w:rsid w:val="006402BB"/>
    <w:rsid w:val="00640524"/>
    <w:rsid w:val="0064280F"/>
    <w:rsid w:val="006466B6"/>
    <w:rsid w:val="00646D32"/>
    <w:rsid w:val="0064760B"/>
    <w:rsid w:val="006477F2"/>
    <w:rsid w:val="00650919"/>
    <w:rsid w:val="00651381"/>
    <w:rsid w:val="00652161"/>
    <w:rsid w:val="00656007"/>
    <w:rsid w:val="00656719"/>
    <w:rsid w:val="006616ED"/>
    <w:rsid w:val="00661807"/>
    <w:rsid w:val="006654FA"/>
    <w:rsid w:val="00667AF3"/>
    <w:rsid w:val="00667C38"/>
    <w:rsid w:val="00671866"/>
    <w:rsid w:val="00672480"/>
    <w:rsid w:val="006744DF"/>
    <w:rsid w:val="0067552E"/>
    <w:rsid w:val="006819D7"/>
    <w:rsid w:val="00687AFB"/>
    <w:rsid w:val="00690E0A"/>
    <w:rsid w:val="0069197B"/>
    <w:rsid w:val="00691FC7"/>
    <w:rsid w:val="0069212B"/>
    <w:rsid w:val="00697CED"/>
    <w:rsid w:val="006A0625"/>
    <w:rsid w:val="006A10DA"/>
    <w:rsid w:val="006A2CF1"/>
    <w:rsid w:val="006A421D"/>
    <w:rsid w:val="006A5C29"/>
    <w:rsid w:val="006A7603"/>
    <w:rsid w:val="006B03E4"/>
    <w:rsid w:val="006B237C"/>
    <w:rsid w:val="006B4F3D"/>
    <w:rsid w:val="006C193B"/>
    <w:rsid w:val="006C22BB"/>
    <w:rsid w:val="006C43D0"/>
    <w:rsid w:val="006C4C31"/>
    <w:rsid w:val="006D1C49"/>
    <w:rsid w:val="006D3186"/>
    <w:rsid w:val="006D7368"/>
    <w:rsid w:val="006D793F"/>
    <w:rsid w:val="006E0427"/>
    <w:rsid w:val="006E0ADB"/>
    <w:rsid w:val="006E2457"/>
    <w:rsid w:val="006E2B9F"/>
    <w:rsid w:val="006E36FB"/>
    <w:rsid w:val="006E3D00"/>
    <w:rsid w:val="006E4FE0"/>
    <w:rsid w:val="006E7BF2"/>
    <w:rsid w:val="006E7D5B"/>
    <w:rsid w:val="006F043A"/>
    <w:rsid w:val="006F26A3"/>
    <w:rsid w:val="006F27B9"/>
    <w:rsid w:val="006F681A"/>
    <w:rsid w:val="006F6A70"/>
    <w:rsid w:val="00701F13"/>
    <w:rsid w:val="00703FAD"/>
    <w:rsid w:val="007117E4"/>
    <w:rsid w:val="00711A5C"/>
    <w:rsid w:val="0071415F"/>
    <w:rsid w:val="007167AD"/>
    <w:rsid w:val="00721549"/>
    <w:rsid w:val="00721A1F"/>
    <w:rsid w:val="007234CC"/>
    <w:rsid w:val="00725529"/>
    <w:rsid w:val="0072695A"/>
    <w:rsid w:val="00727611"/>
    <w:rsid w:val="007304C4"/>
    <w:rsid w:val="00730CBA"/>
    <w:rsid w:val="007351BF"/>
    <w:rsid w:val="00736100"/>
    <w:rsid w:val="007367C0"/>
    <w:rsid w:val="00737545"/>
    <w:rsid w:val="00740261"/>
    <w:rsid w:val="00741187"/>
    <w:rsid w:val="0074696B"/>
    <w:rsid w:val="0074708D"/>
    <w:rsid w:val="00747451"/>
    <w:rsid w:val="00751352"/>
    <w:rsid w:val="0075147C"/>
    <w:rsid w:val="00755A5F"/>
    <w:rsid w:val="00755BDF"/>
    <w:rsid w:val="00756891"/>
    <w:rsid w:val="007628C3"/>
    <w:rsid w:val="00763245"/>
    <w:rsid w:val="00770918"/>
    <w:rsid w:val="00771F58"/>
    <w:rsid w:val="00772635"/>
    <w:rsid w:val="00773C48"/>
    <w:rsid w:val="00775721"/>
    <w:rsid w:val="00776F68"/>
    <w:rsid w:val="00781624"/>
    <w:rsid w:val="00782D9B"/>
    <w:rsid w:val="0078767C"/>
    <w:rsid w:val="00791B38"/>
    <w:rsid w:val="0079256B"/>
    <w:rsid w:val="00793612"/>
    <w:rsid w:val="00796454"/>
    <w:rsid w:val="007971EC"/>
    <w:rsid w:val="007A0EF5"/>
    <w:rsid w:val="007A0F44"/>
    <w:rsid w:val="007A309B"/>
    <w:rsid w:val="007A4193"/>
    <w:rsid w:val="007A5184"/>
    <w:rsid w:val="007A6E9B"/>
    <w:rsid w:val="007B49CD"/>
    <w:rsid w:val="007B778F"/>
    <w:rsid w:val="007B79DA"/>
    <w:rsid w:val="007C13F7"/>
    <w:rsid w:val="007C5F8F"/>
    <w:rsid w:val="007D6CC8"/>
    <w:rsid w:val="007E2109"/>
    <w:rsid w:val="007E23F2"/>
    <w:rsid w:val="007E25B6"/>
    <w:rsid w:val="007E293E"/>
    <w:rsid w:val="007E5DE9"/>
    <w:rsid w:val="007F25E3"/>
    <w:rsid w:val="007F3E82"/>
    <w:rsid w:val="007F42EF"/>
    <w:rsid w:val="007F4D15"/>
    <w:rsid w:val="007F73B7"/>
    <w:rsid w:val="007F7E72"/>
    <w:rsid w:val="00801D40"/>
    <w:rsid w:val="0080420E"/>
    <w:rsid w:val="00805D52"/>
    <w:rsid w:val="008063EA"/>
    <w:rsid w:val="00812398"/>
    <w:rsid w:val="008166BB"/>
    <w:rsid w:val="008202E8"/>
    <w:rsid w:val="0082032D"/>
    <w:rsid w:val="008212CA"/>
    <w:rsid w:val="008249D9"/>
    <w:rsid w:val="00825BA5"/>
    <w:rsid w:val="00825FD8"/>
    <w:rsid w:val="008278AE"/>
    <w:rsid w:val="00835281"/>
    <w:rsid w:val="0083599F"/>
    <w:rsid w:val="00837225"/>
    <w:rsid w:val="00837D02"/>
    <w:rsid w:val="0084669E"/>
    <w:rsid w:val="0084713F"/>
    <w:rsid w:val="00850D8D"/>
    <w:rsid w:val="008550BA"/>
    <w:rsid w:val="008571BF"/>
    <w:rsid w:val="008649A0"/>
    <w:rsid w:val="00864BF2"/>
    <w:rsid w:val="008675C7"/>
    <w:rsid w:val="00873ADC"/>
    <w:rsid w:val="00873EC5"/>
    <w:rsid w:val="00874663"/>
    <w:rsid w:val="00877578"/>
    <w:rsid w:val="00880BAC"/>
    <w:rsid w:val="00881E7C"/>
    <w:rsid w:val="00882099"/>
    <w:rsid w:val="00882F34"/>
    <w:rsid w:val="008864E7"/>
    <w:rsid w:val="00886B51"/>
    <w:rsid w:val="00891ABF"/>
    <w:rsid w:val="00894312"/>
    <w:rsid w:val="00894724"/>
    <w:rsid w:val="008955A5"/>
    <w:rsid w:val="008A1738"/>
    <w:rsid w:val="008A202B"/>
    <w:rsid w:val="008A2199"/>
    <w:rsid w:val="008A2681"/>
    <w:rsid w:val="008A3DBB"/>
    <w:rsid w:val="008A4039"/>
    <w:rsid w:val="008A4D91"/>
    <w:rsid w:val="008A7811"/>
    <w:rsid w:val="008B118D"/>
    <w:rsid w:val="008B2203"/>
    <w:rsid w:val="008B344B"/>
    <w:rsid w:val="008B3773"/>
    <w:rsid w:val="008B41D4"/>
    <w:rsid w:val="008B4D1E"/>
    <w:rsid w:val="008C22AD"/>
    <w:rsid w:val="008C237E"/>
    <w:rsid w:val="008C2493"/>
    <w:rsid w:val="008C321C"/>
    <w:rsid w:val="008C36E3"/>
    <w:rsid w:val="008D001E"/>
    <w:rsid w:val="008D27DB"/>
    <w:rsid w:val="008D2D4B"/>
    <w:rsid w:val="008D7CE9"/>
    <w:rsid w:val="008E03B6"/>
    <w:rsid w:val="008E1F7C"/>
    <w:rsid w:val="008E38B7"/>
    <w:rsid w:val="008E6EE5"/>
    <w:rsid w:val="008E7BDE"/>
    <w:rsid w:val="008F0BDA"/>
    <w:rsid w:val="008F1406"/>
    <w:rsid w:val="008F43EC"/>
    <w:rsid w:val="008F4B95"/>
    <w:rsid w:val="008F5C6D"/>
    <w:rsid w:val="00900494"/>
    <w:rsid w:val="0090232F"/>
    <w:rsid w:val="00902569"/>
    <w:rsid w:val="009028FB"/>
    <w:rsid w:val="0090620A"/>
    <w:rsid w:val="0090728A"/>
    <w:rsid w:val="00907F42"/>
    <w:rsid w:val="009100A0"/>
    <w:rsid w:val="0091118D"/>
    <w:rsid w:val="009172E0"/>
    <w:rsid w:val="00920D56"/>
    <w:rsid w:val="00923C65"/>
    <w:rsid w:val="00924F47"/>
    <w:rsid w:val="00926374"/>
    <w:rsid w:val="009365CA"/>
    <w:rsid w:val="009369F7"/>
    <w:rsid w:val="00936C49"/>
    <w:rsid w:val="0094119C"/>
    <w:rsid w:val="00942004"/>
    <w:rsid w:val="009422F3"/>
    <w:rsid w:val="00943361"/>
    <w:rsid w:val="00945263"/>
    <w:rsid w:val="009455A4"/>
    <w:rsid w:val="009519FD"/>
    <w:rsid w:val="009531C2"/>
    <w:rsid w:val="00955DA4"/>
    <w:rsid w:val="00960D0E"/>
    <w:rsid w:val="00961218"/>
    <w:rsid w:val="00970972"/>
    <w:rsid w:val="00970BD1"/>
    <w:rsid w:val="00970E40"/>
    <w:rsid w:val="00971CCB"/>
    <w:rsid w:val="009727E7"/>
    <w:rsid w:val="0097320A"/>
    <w:rsid w:val="0097555A"/>
    <w:rsid w:val="00975800"/>
    <w:rsid w:val="009800F6"/>
    <w:rsid w:val="009818F7"/>
    <w:rsid w:val="00982DE7"/>
    <w:rsid w:val="00993CFA"/>
    <w:rsid w:val="009968ED"/>
    <w:rsid w:val="00997842"/>
    <w:rsid w:val="009A1999"/>
    <w:rsid w:val="009A46D0"/>
    <w:rsid w:val="009A7F5D"/>
    <w:rsid w:val="009B0A84"/>
    <w:rsid w:val="009B0B52"/>
    <w:rsid w:val="009B37AE"/>
    <w:rsid w:val="009B6838"/>
    <w:rsid w:val="009B7BD5"/>
    <w:rsid w:val="009C07D0"/>
    <w:rsid w:val="009C1DF2"/>
    <w:rsid w:val="009C5FAC"/>
    <w:rsid w:val="009C691D"/>
    <w:rsid w:val="009D01F7"/>
    <w:rsid w:val="009D5356"/>
    <w:rsid w:val="009D76F2"/>
    <w:rsid w:val="009D790D"/>
    <w:rsid w:val="009E44AD"/>
    <w:rsid w:val="009E4908"/>
    <w:rsid w:val="009E5231"/>
    <w:rsid w:val="009E675D"/>
    <w:rsid w:val="009E6F7F"/>
    <w:rsid w:val="009E7B81"/>
    <w:rsid w:val="009F1A86"/>
    <w:rsid w:val="009F4AB7"/>
    <w:rsid w:val="009F4F90"/>
    <w:rsid w:val="009F5817"/>
    <w:rsid w:val="00A00C75"/>
    <w:rsid w:val="00A015A2"/>
    <w:rsid w:val="00A01FFE"/>
    <w:rsid w:val="00A03538"/>
    <w:rsid w:val="00A11E3A"/>
    <w:rsid w:val="00A15963"/>
    <w:rsid w:val="00A179CD"/>
    <w:rsid w:val="00A21A57"/>
    <w:rsid w:val="00A23510"/>
    <w:rsid w:val="00A260C3"/>
    <w:rsid w:val="00A30ADE"/>
    <w:rsid w:val="00A319BF"/>
    <w:rsid w:val="00A34FA1"/>
    <w:rsid w:val="00A35A56"/>
    <w:rsid w:val="00A36784"/>
    <w:rsid w:val="00A37EA4"/>
    <w:rsid w:val="00A409CC"/>
    <w:rsid w:val="00A41E6C"/>
    <w:rsid w:val="00A42CC1"/>
    <w:rsid w:val="00A439CB"/>
    <w:rsid w:val="00A47010"/>
    <w:rsid w:val="00A475B3"/>
    <w:rsid w:val="00A47B59"/>
    <w:rsid w:val="00A501E0"/>
    <w:rsid w:val="00A50879"/>
    <w:rsid w:val="00A52D43"/>
    <w:rsid w:val="00A60CF9"/>
    <w:rsid w:val="00A6207D"/>
    <w:rsid w:val="00A621E7"/>
    <w:rsid w:val="00A6553A"/>
    <w:rsid w:val="00A679C8"/>
    <w:rsid w:val="00A71172"/>
    <w:rsid w:val="00A72341"/>
    <w:rsid w:val="00A72AD6"/>
    <w:rsid w:val="00A74D7C"/>
    <w:rsid w:val="00A7654B"/>
    <w:rsid w:val="00A77285"/>
    <w:rsid w:val="00A8571E"/>
    <w:rsid w:val="00A90A53"/>
    <w:rsid w:val="00A91DB3"/>
    <w:rsid w:val="00A91DD1"/>
    <w:rsid w:val="00A922B3"/>
    <w:rsid w:val="00A92605"/>
    <w:rsid w:val="00A94546"/>
    <w:rsid w:val="00A97CA8"/>
    <w:rsid w:val="00AA0F09"/>
    <w:rsid w:val="00AA1072"/>
    <w:rsid w:val="00AA4D85"/>
    <w:rsid w:val="00AB03B7"/>
    <w:rsid w:val="00AB0D97"/>
    <w:rsid w:val="00AB1A82"/>
    <w:rsid w:val="00AB5CC0"/>
    <w:rsid w:val="00AB68CA"/>
    <w:rsid w:val="00AB7A3D"/>
    <w:rsid w:val="00AC3006"/>
    <w:rsid w:val="00AC3509"/>
    <w:rsid w:val="00AC56C5"/>
    <w:rsid w:val="00AC69B2"/>
    <w:rsid w:val="00AC7DDE"/>
    <w:rsid w:val="00AD12C0"/>
    <w:rsid w:val="00AD2292"/>
    <w:rsid w:val="00AD4BA6"/>
    <w:rsid w:val="00AD4CA1"/>
    <w:rsid w:val="00AD6573"/>
    <w:rsid w:val="00AE0823"/>
    <w:rsid w:val="00AE1A08"/>
    <w:rsid w:val="00AE29BA"/>
    <w:rsid w:val="00AE3B01"/>
    <w:rsid w:val="00AE3E91"/>
    <w:rsid w:val="00AE4EA8"/>
    <w:rsid w:val="00AE580D"/>
    <w:rsid w:val="00AE5C44"/>
    <w:rsid w:val="00AE6DB2"/>
    <w:rsid w:val="00AE71E6"/>
    <w:rsid w:val="00AE7F16"/>
    <w:rsid w:val="00AF0917"/>
    <w:rsid w:val="00AF1A01"/>
    <w:rsid w:val="00AF34FC"/>
    <w:rsid w:val="00AF4130"/>
    <w:rsid w:val="00AF6A97"/>
    <w:rsid w:val="00B0318A"/>
    <w:rsid w:val="00B04326"/>
    <w:rsid w:val="00B06D25"/>
    <w:rsid w:val="00B10740"/>
    <w:rsid w:val="00B12EEE"/>
    <w:rsid w:val="00B14288"/>
    <w:rsid w:val="00B15024"/>
    <w:rsid w:val="00B22461"/>
    <w:rsid w:val="00B2426F"/>
    <w:rsid w:val="00B24432"/>
    <w:rsid w:val="00B25683"/>
    <w:rsid w:val="00B3074E"/>
    <w:rsid w:val="00B32381"/>
    <w:rsid w:val="00B33126"/>
    <w:rsid w:val="00B35149"/>
    <w:rsid w:val="00B36C73"/>
    <w:rsid w:val="00B40492"/>
    <w:rsid w:val="00B43AB4"/>
    <w:rsid w:val="00B51C31"/>
    <w:rsid w:val="00B53E51"/>
    <w:rsid w:val="00B54C31"/>
    <w:rsid w:val="00B54EB6"/>
    <w:rsid w:val="00B5520B"/>
    <w:rsid w:val="00B57437"/>
    <w:rsid w:val="00B576F0"/>
    <w:rsid w:val="00B60C5E"/>
    <w:rsid w:val="00B631E3"/>
    <w:rsid w:val="00B6473B"/>
    <w:rsid w:val="00B64932"/>
    <w:rsid w:val="00B67F51"/>
    <w:rsid w:val="00B72A25"/>
    <w:rsid w:val="00B73184"/>
    <w:rsid w:val="00B73E24"/>
    <w:rsid w:val="00B8100B"/>
    <w:rsid w:val="00B84844"/>
    <w:rsid w:val="00B85B6D"/>
    <w:rsid w:val="00B85F3E"/>
    <w:rsid w:val="00B87CC8"/>
    <w:rsid w:val="00B92BBA"/>
    <w:rsid w:val="00B93521"/>
    <w:rsid w:val="00B93593"/>
    <w:rsid w:val="00BA2BD3"/>
    <w:rsid w:val="00BA2EE3"/>
    <w:rsid w:val="00BA4CAC"/>
    <w:rsid w:val="00BA65F5"/>
    <w:rsid w:val="00BA68EB"/>
    <w:rsid w:val="00BB1357"/>
    <w:rsid w:val="00BB33DE"/>
    <w:rsid w:val="00BB6AD4"/>
    <w:rsid w:val="00BC15D1"/>
    <w:rsid w:val="00BC573A"/>
    <w:rsid w:val="00BC5805"/>
    <w:rsid w:val="00BC77B6"/>
    <w:rsid w:val="00BD11E4"/>
    <w:rsid w:val="00BD2D81"/>
    <w:rsid w:val="00BD35DF"/>
    <w:rsid w:val="00BE1778"/>
    <w:rsid w:val="00BE3027"/>
    <w:rsid w:val="00BE39A3"/>
    <w:rsid w:val="00BE4C40"/>
    <w:rsid w:val="00BE5E17"/>
    <w:rsid w:val="00BE79A4"/>
    <w:rsid w:val="00BF0491"/>
    <w:rsid w:val="00BF058D"/>
    <w:rsid w:val="00BF6A89"/>
    <w:rsid w:val="00C008FB"/>
    <w:rsid w:val="00C04E99"/>
    <w:rsid w:val="00C07AF3"/>
    <w:rsid w:val="00C10455"/>
    <w:rsid w:val="00C11B7E"/>
    <w:rsid w:val="00C121E3"/>
    <w:rsid w:val="00C14E91"/>
    <w:rsid w:val="00C20132"/>
    <w:rsid w:val="00C21790"/>
    <w:rsid w:val="00C24DC3"/>
    <w:rsid w:val="00C26453"/>
    <w:rsid w:val="00C279C7"/>
    <w:rsid w:val="00C27A19"/>
    <w:rsid w:val="00C306A6"/>
    <w:rsid w:val="00C3092C"/>
    <w:rsid w:val="00C30B7C"/>
    <w:rsid w:val="00C321D1"/>
    <w:rsid w:val="00C32426"/>
    <w:rsid w:val="00C33588"/>
    <w:rsid w:val="00C3378F"/>
    <w:rsid w:val="00C33CBA"/>
    <w:rsid w:val="00C35FDA"/>
    <w:rsid w:val="00C40229"/>
    <w:rsid w:val="00C40FB5"/>
    <w:rsid w:val="00C439B7"/>
    <w:rsid w:val="00C45F88"/>
    <w:rsid w:val="00C46238"/>
    <w:rsid w:val="00C4703C"/>
    <w:rsid w:val="00C506D2"/>
    <w:rsid w:val="00C548CA"/>
    <w:rsid w:val="00C55D5B"/>
    <w:rsid w:val="00C56C67"/>
    <w:rsid w:val="00C618AF"/>
    <w:rsid w:val="00C646E6"/>
    <w:rsid w:val="00C648AE"/>
    <w:rsid w:val="00C655ED"/>
    <w:rsid w:val="00C715B2"/>
    <w:rsid w:val="00C74696"/>
    <w:rsid w:val="00C746B0"/>
    <w:rsid w:val="00C74E1A"/>
    <w:rsid w:val="00C761A6"/>
    <w:rsid w:val="00C80EF1"/>
    <w:rsid w:val="00C81128"/>
    <w:rsid w:val="00C82082"/>
    <w:rsid w:val="00C830E5"/>
    <w:rsid w:val="00C85D4A"/>
    <w:rsid w:val="00C86179"/>
    <w:rsid w:val="00C90744"/>
    <w:rsid w:val="00CA0A5A"/>
    <w:rsid w:val="00CA4BE7"/>
    <w:rsid w:val="00CA586A"/>
    <w:rsid w:val="00CB06F6"/>
    <w:rsid w:val="00CB183C"/>
    <w:rsid w:val="00CB1E43"/>
    <w:rsid w:val="00CB7D7A"/>
    <w:rsid w:val="00CC08A9"/>
    <w:rsid w:val="00CC0DFA"/>
    <w:rsid w:val="00CC3F0B"/>
    <w:rsid w:val="00CC5D6E"/>
    <w:rsid w:val="00CC758D"/>
    <w:rsid w:val="00CD1E01"/>
    <w:rsid w:val="00CD2303"/>
    <w:rsid w:val="00CD267A"/>
    <w:rsid w:val="00CD6C07"/>
    <w:rsid w:val="00CD72D7"/>
    <w:rsid w:val="00CE10D0"/>
    <w:rsid w:val="00CE5257"/>
    <w:rsid w:val="00CE57D6"/>
    <w:rsid w:val="00CE740E"/>
    <w:rsid w:val="00CF0627"/>
    <w:rsid w:val="00CF24CE"/>
    <w:rsid w:val="00CF5900"/>
    <w:rsid w:val="00CF5ED3"/>
    <w:rsid w:val="00CF7C33"/>
    <w:rsid w:val="00D00540"/>
    <w:rsid w:val="00D00DB1"/>
    <w:rsid w:val="00D06010"/>
    <w:rsid w:val="00D06366"/>
    <w:rsid w:val="00D10229"/>
    <w:rsid w:val="00D136DF"/>
    <w:rsid w:val="00D13BB4"/>
    <w:rsid w:val="00D20B96"/>
    <w:rsid w:val="00D213B4"/>
    <w:rsid w:val="00D22624"/>
    <w:rsid w:val="00D31D22"/>
    <w:rsid w:val="00D32BE4"/>
    <w:rsid w:val="00D37CCB"/>
    <w:rsid w:val="00D40691"/>
    <w:rsid w:val="00D4133D"/>
    <w:rsid w:val="00D42066"/>
    <w:rsid w:val="00D43BEE"/>
    <w:rsid w:val="00D46ED7"/>
    <w:rsid w:val="00D55B0E"/>
    <w:rsid w:val="00D563A4"/>
    <w:rsid w:val="00D5681D"/>
    <w:rsid w:val="00D60264"/>
    <w:rsid w:val="00D60A5E"/>
    <w:rsid w:val="00D60B73"/>
    <w:rsid w:val="00D61C20"/>
    <w:rsid w:val="00D61E6A"/>
    <w:rsid w:val="00D66C26"/>
    <w:rsid w:val="00D70D3B"/>
    <w:rsid w:val="00D74529"/>
    <w:rsid w:val="00D74E89"/>
    <w:rsid w:val="00D74FF4"/>
    <w:rsid w:val="00D76CB6"/>
    <w:rsid w:val="00D770DD"/>
    <w:rsid w:val="00D80630"/>
    <w:rsid w:val="00D80F2E"/>
    <w:rsid w:val="00D81B29"/>
    <w:rsid w:val="00D90478"/>
    <w:rsid w:val="00D93A03"/>
    <w:rsid w:val="00D95316"/>
    <w:rsid w:val="00D955F7"/>
    <w:rsid w:val="00DB2561"/>
    <w:rsid w:val="00DC05FE"/>
    <w:rsid w:val="00DC0E61"/>
    <w:rsid w:val="00DC213D"/>
    <w:rsid w:val="00DC3F46"/>
    <w:rsid w:val="00DC744E"/>
    <w:rsid w:val="00DD0065"/>
    <w:rsid w:val="00DD11CE"/>
    <w:rsid w:val="00DD4287"/>
    <w:rsid w:val="00DD4CC6"/>
    <w:rsid w:val="00DD5F0C"/>
    <w:rsid w:val="00DD7373"/>
    <w:rsid w:val="00DD79B0"/>
    <w:rsid w:val="00DE00B9"/>
    <w:rsid w:val="00DE0A0B"/>
    <w:rsid w:val="00DE15DB"/>
    <w:rsid w:val="00DE310E"/>
    <w:rsid w:val="00DE4759"/>
    <w:rsid w:val="00DE5EC2"/>
    <w:rsid w:val="00DF0BD2"/>
    <w:rsid w:val="00DF75EF"/>
    <w:rsid w:val="00DF7670"/>
    <w:rsid w:val="00DF7823"/>
    <w:rsid w:val="00DF7B5C"/>
    <w:rsid w:val="00E01BE1"/>
    <w:rsid w:val="00E06B66"/>
    <w:rsid w:val="00E11F44"/>
    <w:rsid w:val="00E120C1"/>
    <w:rsid w:val="00E12FF0"/>
    <w:rsid w:val="00E14A37"/>
    <w:rsid w:val="00E15F86"/>
    <w:rsid w:val="00E163E6"/>
    <w:rsid w:val="00E21ED5"/>
    <w:rsid w:val="00E24209"/>
    <w:rsid w:val="00E3176A"/>
    <w:rsid w:val="00E32482"/>
    <w:rsid w:val="00E33710"/>
    <w:rsid w:val="00E34E1E"/>
    <w:rsid w:val="00E35774"/>
    <w:rsid w:val="00E42B83"/>
    <w:rsid w:val="00E4342C"/>
    <w:rsid w:val="00E446A1"/>
    <w:rsid w:val="00E44849"/>
    <w:rsid w:val="00E45768"/>
    <w:rsid w:val="00E53CDC"/>
    <w:rsid w:val="00E5449A"/>
    <w:rsid w:val="00E5791F"/>
    <w:rsid w:val="00E60D25"/>
    <w:rsid w:val="00E61E7D"/>
    <w:rsid w:val="00E62DC0"/>
    <w:rsid w:val="00E63268"/>
    <w:rsid w:val="00E639A7"/>
    <w:rsid w:val="00E64351"/>
    <w:rsid w:val="00E64429"/>
    <w:rsid w:val="00E64946"/>
    <w:rsid w:val="00E6541B"/>
    <w:rsid w:val="00E70006"/>
    <w:rsid w:val="00E751E6"/>
    <w:rsid w:val="00E759F2"/>
    <w:rsid w:val="00E76329"/>
    <w:rsid w:val="00E81A51"/>
    <w:rsid w:val="00E81C5E"/>
    <w:rsid w:val="00E84C57"/>
    <w:rsid w:val="00E84C6A"/>
    <w:rsid w:val="00E86471"/>
    <w:rsid w:val="00E8713E"/>
    <w:rsid w:val="00E87A4A"/>
    <w:rsid w:val="00E87A56"/>
    <w:rsid w:val="00E92AA9"/>
    <w:rsid w:val="00E93D72"/>
    <w:rsid w:val="00E94B85"/>
    <w:rsid w:val="00E97446"/>
    <w:rsid w:val="00EA0323"/>
    <w:rsid w:val="00EA28AC"/>
    <w:rsid w:val="00EA2AB1"/>
    <w:rsid w:val="00EA2E1C"/>
    <w:rsid w:val="00EA3966"/>
    <w:rsid w:val="00EB11B9"/>
    <w:rsid w:val="00EB2253"/>
    <w:rsid w:val="00EB30D9"/>
    <w:rsid w:val="00EB3FFA"/>
    <w:rsid w:val="00EB5CFE"/>
    <w:rsid w:val="00EB6734"/>
    <w:rsid w:val="00EC006C"/>
    <w:rsid w:val="00EC15BD"/>
    <w:rsid w:val="00EC230E"/>
    <w:rsid w:val="00EC6DFA"/>
    <w:rsid w:val="00EC7302"/>
    <w:rsid w:val="00ED09D7"/>
    <w:rsid w:val="00ED1B5E"/>
    <w:rsid w:val="00ED205D"/>
    <w:rsid w:val="00ED4CBF"/>
    <w:rsid w:val="00ED7CBE"/>
    <w:rsid w:val="00EE0F30"/>
    <w:rsid w:val="00EE127F"/>
    <w:rsid w:val="00EE3C75"/>
    <w:rsid w:val="00EE42FB"/>
    <w:rsid w:val="00EE7F05"/>
    <w:rsid w:val="00EF1D0D"/>
    <w:rsid w:val="00EF1E65"/>
    <w:rsid w:val="00EF222A"/>
    <w:rsid w:val="00EF2696"/>
    <w:rsid w:val="00EF301F"/>
    <w:rsid w:val="00EF4AD7"/>
    <w:rsid w:val="00EF5465"/>
    <w:rsid w:val="00EF54E2"/>
    <w:rsid w:val="00EF5689"/>
    <w:rsid w:val="00EF6A37"/>
    <w:rsid w:val="00F00DB7"/>
    <w:rsid w:val="00F00F01"/>
    <w:rsid w:val="00F016BB"/>
    <w:rsid w:val="00F06E07"/>
    <w:rsid w:val="00F10271"/>
    <w:rsid w:val="00F10803"/>
    <w:rsid w:val="00F1139D"/>
    <w:rsid w:val="00F1232A"/>
    <w:rsid w:val="00F12B0E"/>
    <w:rsid w:val="00F14EB6"/>
    <w:rsid w:val="00F22E46"/>
    <w:rsid w:val="00F234AF"/>
    <w:rsid w:val="00F249CA"/>
    <w:rsid w:val="00F25B5A"/>
    <w:rsid w:val="00F27062"/>
    <w:rsid w:val="00F301E8"/>
    <w:rsid w:val="00F34C92"/>
    <w:rsid w:val="00F361AC"/>
    <w:rsid w:val="00F364B6"/>
    <w:rsid w:val="00F3715E"/>
    <w:rsid w:val="00F400A1"/>
    <w:rsid w:val="00F40808"/>
    <w:rsid w:val="00F438EE"/>
    <w:rsid w:val="00F45F11"/>
    <w:rsid w:val="00F506F8"/>
    <w:rsid w:val="00F530CF"/>
    <w:rsid w:val="00F55AEE"/>
    <w:rsid w:val="00F5635F"/>
    <w:rsid w:val="00F56AAA"/>
    <w:rsid w:val="00F572E5"/>
    <w:rsid w:val="00F60995"/>
    <w:rsid w:val="00F61AEA"/>
    <w:rsid w:val="00F66192"/>
    <w:rsid w:val="00F6791B"/>
    <w:rsid w:val="00F706A2"/>
    <w:rsid w:val="00F7099A"/>
    <w:rsid w:val="00F71A7C"/>
    <w:rsid w:val="00F80AC9"/>
    <w:rsid w:val="00F8114F"/>
    <w:rsid w:val="00F81A36"/>
    <w:rsid w:val="00F82E0F"/>
    <w:rsid w:val="00F85CF5"/>
    <w:rsid w:val="00F86121"/>
    <w:rsid w:val="00F879C2"/>
    <w:rsid w:val="00F9216F"/>
    <w:rsid w:val="00F922DA"/>
    <w:rsid w:val="00F92633"/>
    <w:rsid w:val="00F93AA1"/>
    <w:rsid w:val="00F94A04"/>
    <w:rsid w:val="00F94E3E"/>
    <w:rsid w:val="00F95C2F"/>
    <w:rsid w:val="00F97193"/>
    <w:rsid w:val="00FA028F"/>
    <w:rsid w:val="00FA375C"/>
    <w:rsid w:val="00FA4B77"/>
    <w:rsid w:val="00FA510C"/>
    <w:rsid w:val="00FB04DC"/>
    <w:rsid w:val="00FB26D5"/>
    <w:rsid w:val="00FB414A"/>
    <w:rsid w:val="00FB64AE"/>
    <w:rsid w:val="00FB6759"/>
    <w:rsid w:val="00FC0D08"/>
    <w:rsid w:val="00FC5C8C"/>
    <w:rsid w:val="00FD0613"/>
    <w:rsid w:val="00FD3138"/>
    <w:rsid w:val="00FD479B"/>
    <w:rsid w:val="00FE1D1F"/>
    <w:rsid w:val="00FE3D91"/>
    <w:rsid w:val="00FE40B8"/>
    <w:rsid w:val="00FE5E9E"/>
    <w:rsid w:val="00FF1A07"/>
    <w:rsid w:val="00FF28B7"/>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2"/>
    <o:shapelayout v:ext="edit">
      <o:idmap v:ext="edit" data="2"/>
    </o:shapelayout>
  </w:shapeDefaults>
  <w:decimalSymbol w:val="."/>
  <w:listSeparator w:val=","/>
  <w14:docId w14:val="5D43C83D"/>
  <w15:docId w15:val="{D01A7E79-7B6A-4F96-939E-270E006CF5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Batang" w:hAnsi="Times New Roman" w:cs="Times New Roman"/>
        <w:lang w:val="en-US" w:eastAsia="en-US" w:bidi="he-I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E15DB"/>
    <w:pPr>
      <w:widowControl w:val="0"/>
      <w:bidi/>
      <w:adjustRightInd w:val="0"/>
      <w:spacing w:line="360" w:lineRule="auto"/>
      <w:textAlignment w:val="baseline"/>
    </w:pPr>
    <w:rPr>
      <w:rFonts w:eastAsia="Times New Roman" w:cs="Narkisim"/>
      <w:sz w:val="24"/>
      <w:szCs w:val="24"/>
      <w:lang w:eastAsia="he-IL"/>
    </w:rPr>
  </w:style>
  <w:style w:type="paragraph" w:styleId="Heading1">
    <w:name w:val="heading 1"/>
    <w:basedOn w:val="Normal"/>
    <w:next w:val="Normal"/>
    <w:link w:val="Heading1Char"/>
    <w:uiPriority w:val="9"/>
    <w:qFormat/>
    <w:rsid w:val="00C55D5B"/>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C55D5B"/>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AF6A97"/>
    <w:pPr>
      <w:keepNext/>
      <w:keepLines/>
      <w:widowControl/>
      <w:bidi w:val="0"/>
      <w:adjustRightInd/>
      <w:spacing w:before="40" w:line="259" w:lineRule="auto"/>
      <w:textAlignment w:val="auto"/>
      <w:outlineLvl w:val="2"/>
    </w:pPr>
    <w:rPr>
      <w:rFonts w:asciiTheme="majorHAnsi" w:eastAsiaTheme="majorEastAsia" w:hAnsiTheme="majorHAnsi" w:cstheme="majorBidi"/>
      <w:color w:val="1F3763" w:themeColor="accent1" w:themeShade="7F"/>
      <w:lang w:eastAsia="en-U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rsid w:val="00BF0491"/>
    <w:pPr>
      <w:tabs>
        <w:tab w:val="center" w:pos="4153"/>
        <w:tab w:val="right" w:pos="8306"/>
      </w:tabs>
    </w:pPr>
  </w:style>
  <w:style w:type="paragraph" w:styleId="Footer">
    <w:name w:val="footer"/>
    <w:basedOn w:val="Normal"/>
    <w:rsid w:val="00BF0491"/>
    <w:pPr>
      <w:tabs>
        <w:tab w:val="center" w:pos="4153"/>
        <w:tab w:val="right" w:pos="8306"/>
      </w:tabs>
    </w:pPr>
  </w:style>
  <w:style w:type="character" w:styleId="Hyperlink">
    <w:name w:val="Hyperlink"/>
    <w:uiPriority w:val="99"/>
    <w:rsid w:val="008C321C"/>
    <w:rPr>
      <w:color w:val="0000FF"/>
      <w:u w:val="single"/>
    </w:rPr>
  </w:style>
  <w:style w:type="paragraph" w:styleId="BalloonText">
    <w:name w:val="Balloon Text"/>
    <w:basedOn w:val="Normal"/>
    <w:semiHidden/>
    <w:rsid w:val="007367C0"/>
    <w:rPr>
      <w:rFonts w:ascii="Tahoma" w:hAnsi="Tahoma" w:cs="Tahoma"/>
      <w:sz w:val="16"/>
      <w:szCs w:val="16"/>
    </w:rPr>
  </w:style>
  <w:style w:type="character" w:styleId="CommentReference">
    <w:name w:val="annotation reference"/>
    <w:uiPriority w:val="99"/>
    <w:semiHidden/>
    <w:unhideWhenUsed/>
    <w:rsid w:val="00891ABF"/>
    <w:rPr>
      <w:sz w:val="16"/>
      <w:szCs w:val="16"/>
    </w:rPr>
  </w:style>
  <w:style w:type="paragraph" w:styleId="CommentText">
    <w:name w:val="annotation text"/>
    <w:basedOn w:val="Normal"/>
    <w:link w:val="CommentTextChar"/>
    <w:uiPriority w:val="99"/>
    <w:semiHidden/>
    <w:unhideWhenUsed/>
    <w:rsid w:val="00891ABF"/>
    <w:rPr>
      <w:sz w:val="20"/>
      <w:szCs w:val="20"/>
    </w:rPr>
  </w:style>
  <w:style w:type="character" w:customStyle="1" w:styleId="CommentTextChar">
    <w:name w:val="Comment Text Char"/>
    <w:link w:val="CommentText"/>
    <w:uiPriority w:val="99"/>
    <w:semiHidden/>
    <w:rsid w:val="00891ABF"/>
    <w:rPr>
      <w:rFonts w:eastAsia="Times New Roman" w:cs="Narkisim"/>
      <w:lang w:val="en-US" w:eastAsia="he-IL"/>
    </w:rPr>
  </w:style>
  <w:style w:type="paragraph" w:styleId="CommentSubject">
    <w:name w:val="annotation subject"/>
    <w:basedOn w:val="CommentText"/>
    <w:next w:val="CommentText"/>
    <w:link w:val="CommentSubjectChar"/>
    <w:uiPriority w:val="99"/>
    <w:semiHidden/>
    <w:unhideWhenUsed/>
    <w:rsid w:val="00891ABF"/>
    <w:rPr>
      <w:b/>
      <w:bCs/>
    </w:rPr>
  </w:style>
  <w:style w:type="character" w:customStyle="1" w:styleId="CommentSubjectChar">
    <w:name w:val="Comment Subject Char"/>
    <w:link w:val="CommentSubject"/>
    <w:uiPriority w:val="99"/>
    <w:semiHidden/>
    <w:rsid w:val="00891ABF"/>
    <w:rPr>
      <w:rFonts w:eastAsia="Times New Roman" w:cs="Narkisim"/>
      <w:b/>
      <w:bCs/>
      <w:lang w:val="en-US" w:eastAsia="he-IL"/>
    </w:rPr>
  </w:style>
  <w:style w:type="paragraph" w:styleId="Revision">
    <w:name w:val="Revision"/>
    <w:hidden/>
    <w:uiPriority w:val="99"/>
    <w:semiHidden/>
    <w:rsid w:val="00E62DC0"/>
    <w:rPr>
      <w:rFonts w:eastAsia="Times New Roman" w:cs="Narkisim"/>
      <w:sz w:val="24"/>
      <w:szCs w:val="24"/>
      <w:lang w:eastAsia="he-IL"/>
    </w:rPr>
  </w:style>
  <w:style w:type="paragraph" w:styleId="ListParagraph">
    <w:name w:val="List Paragraph"/>
    <w:basedOn w:val="Normal"/>
    <w:uiPriority w:val="34"/>
    <w:qFormat/>
    <w:rsid w:val="00E81C5E"/>
    <w:pPr>
      <w:ind w:left="720"/>
      <w:contextualSpacing/>
    </w:pPr>
  </w:style>
  <w:style w:type="paragraph" w:customStyle="1" w:styleId="1">
    <w:name w:val="פליקס ראשי 1"/>
    <w:basedOn w:val="Normal"/>
    <w:qFormat/>
    <w:rsid w:val="00010998"/>
    <w:pPr>
      <w:numPr>
        <w:numId w:val="70"/>
      </w:numPr>
    </w:pPr>
  </w:style>
  <w:style w:type="paragraph" w:customStyle="1" w:styleId="2">
    <w:name w:val="פליקס 2"/>
    <w:basedOn w:val="1"/>
    <w:qFormat/>
    <w:rsid w:val="00062484"/>
    <w:pPr>
      <w:numPr>
        <w:ilvl w:val="1"/>
      </w:numPr>
      <w:spacing w:after="120"/>
      <w:contextualSpacing/>
    </w:pPr>
  </w:style>
  <w:style w:type="paragraph" w:customStyle="1" w:styleId="3">
    <w:name w:val="פליקס 3"/>
    <w:basedOn w:val="2"/>
    <w:qFormat/>
    <w:rsid w:val="00FA510C"/>
    <w:pPr>
      <w:numPr>
        <w:ilvl w:val="2"/>
      </w:numPr>
    </w:pPr>
  </w:style>
  <w:style w:type="character" w:customStyle="1" w:styleId="fontstyle01">
    <w:name w:val="fontstyle01"/>
    <w:basedOn w:val="DefaultParagraphFont"/>
    <w:rsid w:val="001905BD"/>
    <w:rPr>
      <w:rFonts w:ascii="David" w:hAnsi="David" w:cs="David" w:hint="default"/>
      <w:b w:val="0"/>
      <w:bCs w:val="0"/>
      <w:i w:val="0"/>
      <w:iCs w:val="0"/>
      <w:color w:val="000000"/>
      <w:sz w:val="26"/>
      <w:szCs w:val="26"/>
    </w:rPr>
  </w:style>
  <w:style w:type="character" w:customStyle="1" w:styleId="fontstyle21">
    <w:name w:val="fontstyle21"/>
    <w:basedOn w:val="DefaultParagraphFont"/>
    <w:rsid w:val="001905BD"/>
    <w:rPr>
      <w:rFonts w:ascii="Times New Roman" w:hAnsi="Times New Roman" w:cs="Times New Roman" w:hint="default"/>
      <w:b w:val="0"/>
      <w:bCs w:val="0"/>
      <w:i w:val="0"/>
      <w:iCs w:val="0"/>
      <w:color w:val="000000"/>
      <w:sz w:val="26"/>
      <w:szCs w:val="26"/>
    </w:rPr>
  </w:style>
  <w:style w:type="paragraph" w:styleId="Caption">
    <w:name w:val="caption"/>
    <w:basedOn w:val="Normal"/>
    <w:next w:val="Normal"/>
    <w:uiPriority w:val="35"/>
    <w:unhideWhenUsed/>
    <w:qFormat/>
    <w:rsid w:val="001830EF"/>
    <w:pPr>
      <w:jc w:val="center"/>
    </w:pPr>
  </w:style>
  <w:style w:type="paragraph" w:styleId="FootnoteText">
    <w:name w:val="footnote text"/>
    <w:basedOn w:val="Normal"/>
    <w:link w:val="FootnoteTextChar"/>
    <w:uiPriority w:val="99"/>
    <w:semiHidden/>
    <w:unhideWhenUsed/>
    <w:rsid w:val="009B0B52"/>
    <w:pPr>
      <w:spacing w:line="240" w:lineRule="auto"/>
    </w:pPr>
    <w:rPr>
      <w:sz w:val="20"/>
      <w:szCs w:val="20"/>
    </w:rPr>
  </w:style>
  <w:style w:type="character" w:customStyle="1" w:styleId="FootnoteTextChar">
    <w:name w:val="Footnote Text Char"/>
    <w:basedOn w:val="DefaultParagraphFont"/>
    <w:link w:val="FootnoteText"/>
    <w:uiPriority w:val="99"/>
    <w:semiHidden/>
    <w:rsid w:val="009B0B52"/>
    <w:rPr>
      <w:rFonts w:eastAsia="Times New Roman" w:cs="Narkisim"/>
      <w:lang w:eastAsia="he-IL"/>
    </w:rPr>
  </w:style>
  <w:style w:type="character" w:styleId="FootnoteReference">
    <w:name w:val="footnote reference"/>
    <w:basedOn w:val="DefaultParagraphFont"/>
    <w:uiPriority w:val="99"/>
    <w:semiHidden/>
    <w:unhideWhenUsed/>
    <w:rsid w:val="009B0B52"/>
    <w:rPr>
      <w:vertAlign w:val="superscript"/>
    </w:rPr>
  </w:style>
  <w:style w:type="character" w:styleId="FollowedHyperlink">
    <w:name w:val="FollowedHyperlink"/>
    <w:basedOn w:val="DefaultParagraphFont"/>
    <w:uiPriority w:val="99"/>
    <w:semiHidden/>
    <w:unhideWhenUsed/>
    <w:rsid w:val="00B6473B"/>
    <w:rPr>
      <w:color w:val="954F72" w:themeColor="followedHyperlink"/>
      <w:u w:val="single"/>
    </w:rPr>
  </w:style>
  <w:style w:type="paragraph" w:styleId="NormalWeb">
    <w:name w:val="Normal (Web)"/>
    <w:basedOn w:val="Normal"/>
    <w:uiPriority w:val="99"/>
    <w:unhideWhenUsed/>
    <w:rsid w:val="007A309B"/>
    <w:pPr>
      <w:widowControl/>
      <w:bidi w:val="0"/>
      <w:adjustRightInd/>
      <w:spacing w:before="100" w:beforeAutospacing="1" w:after="100" w:afterAutospacing="1" w:line="240" w:lineRule="auto"/>
      <w:textAlignment w:val="auto"/>
    </w:pPr>
    <w:rPr>
      <w:rFonts w:cs="Times New Roman"/>
      <w:lang w:eastAsia="en-US"/>
    </w:rPr>
  </w:style>
  <w:style w:type="character" w:customStyle="1" w:styleId="Heading1Char">
    <w:name w:val="Heading 1 Char"/>
    <w:basedOn w:val="DefaultParagraphFont"/>
    <w:link w:val="Heading1"/>
    <w:uiPriority w:val="9"/>
    <w:rsid w:val="00C55D5B"/>
    <w:rPr>
      <w:rFonts w:asciiTheme="majorHAnsi" w:eastAsiaTheme="majorEastAsia" w:hAnsiTheme="majorHAnsi" w:cstheme="majorBidi"/>
      <w:color w:val="2F5496" w:themeColor="accent1" w:themeShade="BF"/>
      <w:sz w:val="32"/>
      <w:szCs w:val="32"/>
      <w:lang w:eastAsia="he-IL"/>
    </w:rPr>
  </w:style>
  <w:style w:type="paragraph" w:styleId="TOCHeading">
    <w:name w:val="TOC Heading"/>
    <w:basedOn w:val="Heading1"/>
    <w:next w:val="Normal"/>
    <w:uiPriority w:val="39"/>
    <w:unhideWhenUsed/>
    <w:qFormat/>
    <w:rsid w:val="00C55D5B"/>
    <w:pPr>
      <w:widowControl/>
      <w:bidi w:val="0"/>
      <w:adjustRightInd/>
      <w:spacing w:line="259" w:lineRule="auto"/>
      <w:textAlignment w:val="auto"/>
      <w:outlineLvl w:val="9"/>
    </w:pPr>
    <w:rPr>
      <w:lang w:eastAsia="en-US" w:bidi="ar-SA"/>
    </w:rPr>
  </w:style>
  <w:style w:type="character" w:customStyle="1" w:styleId="Heading2Char">
    <w:name w:val="Heading 2 Char"/>
    <w:basedOn w:val="DefaultParagraphFont"/>
    <w:link w:val="Heading2"/>
    <w:uiPriority w:val="9"/>
    <w:semiHidden/>
    <w:rsid w:val="00C55D5B"/>
    <w:rPr>
      <w:rFonts w:asciiTheme="majorHAnsi" w:eastAsiaTheme="majorEastAsia" w:hAnsiTheme="majorHAnsi" w:cstheme="majorBidi"/>
      <w:color w:val="2F5496" w:themeColor="accent1" w:themeShade="BF"/>
      <w:sz w:val="26"/>
      <w:szCs w:val="26"/>
      <w:lang w:eastAsia="he-IL"/>
    </w:rPr>
  </w:style>
  <w:style w:type="paragraph" w:styleId="TOC1">
    <w:name w:val="toc 1"/>
    <w:basedOn w:val="Normal"/>
    <w:next w:val="Normal"/>
    <w:autoRedefine/>
    <w:uiPriority w:val="39"/>
    <w:unhideWhenUsed/>
    <w:rsid w:val="00A77285"/>
    <w:pPr>
      <w:tabs>
        <w:tab w:val="left" w:pos="1260"/>
        <w:tab w:val="right" w:leader="underscore" w:pos="9890"/>
      </w:tabs>
      <w:spacing w:before="120"/>
      <w:ind w:firstLine="450"/>
      <w:jc w:val="center"/>
    </w:pPr>
    <w:rPr>
      <w:rFonts w:asciiTheme="minorHAnsi" w:hAnsiTheme="minorHAnsi" w:cstheme="minorHAnsi"/>
      <w:b/>
      <w:bCs/>
      <w:i/>
      <w:iCs/>
    </w:rPr>
  </w:style>
  <w:style w:type="paragraph" w:styleId="TOC2">
    <w:name w:val="toc 2"/>
    <w:basedOn w:val="Normal"/>
    <w:next w:val="Normal"/>
    <w:autoRedefine/>
    <w:uiPriority w:val="39"/>
    <w:unhideWhenUsed/>
    <w:rsid w:val="004C2A65"/>
    <w:pPr>
      <w:tabs>
        <w:tab w:val="left" w:pos="1260"/>
        <w:tab w:val="right" w:leader="underscore" w:pos="9890"/>
      </w:tabs>
      <w:spacing w:before="120"/>
      <w:ind w:firstLine="450"/>
    </w:pPr>
    <w:rPr>
      <w:rFonts w:asciiTheme="minorHAnsi" w:hAnsiTheme="minorHAnsi" w:cstheme="minorHAnsi"/>
      <w:b/>
      <w:bCs/>
      <w:sz w:val="22"/>
      <w:szCs w:val="22"/>
    </w:rPr>
  </w:style>
  <w:style w:type="table" w:styleId="TableGrid">
    <w:name w:val="Table Grid"/>
    <w:basedOn w:val="TableNormal"/>
    <w:uiPriority w:val="39"/>
    <w:rsid w:val="008C237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5">
    <w:name w:val="Grid Table 4 Accent 5"/>
    <w:basedOn w:val="TableNormal"/>
    <w:uiPriority w:val="49"/>
    <w:rsid w:val="008C237E"/>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customStyle="1" w:styleId="4">
    <w:name w:val="פליקס 4"/>
    <w:basedOn w:val="3"/>
    <w:next w:val="3"/>
    <w:qFormat/>
    <w:rsid w:val="004C16BE"/>
    <w:pPr>
      <w:numPr>
        <w:ilvl w:val="3"/>
      </w:numPr>
    </w:pPr>
  </w:style>
  <w:style w:type="paragraph" w:customStyle="1" w:styleId="Acronym">
    <w:name w:val="Acronym"/>
    <w:basedOn w:val="Normal"/>
    <w:qFormat/>
    <w:rsid w:val="004B3683"/>
    <w:pPr>
      <w:widowControl/>
      <w:numPr>
        <w:numId w:val="25"/>
      </w:numPr>
      <w:adjustRightInd/>
      <w:spacing w:line="240" w:lineRule="auto"/>
      <w:textAlignment w:val="auto"/>
    </w:pPr>
    <w:rPr>
      <w:b/>
      <w:bCs/>
    </w:rPr>
  </w:style>
  <w:style w:type="paragraph" w:customStyle="1" w:styleId="StyleTOC2Before0cm">
    <w:name w:val="Style TOC 2 + Before:  0 cm"/>
    <w:basedOn w:val="TOC2"/>
    <w:rsid w:val="003C714D"/>
    <w:rPr>
      <w:rFonts w:ascii="Narkisim" w:hAnsi="Narkisim"/>
    </w:rPr>
  </w:style>
  <w:style w:type="character" w:styleId="UnresolvedMention">
    <w:name w:val="Unresolved Mention"/>
    <w:basedOn w:val="DefaultParagraphFont"/>
    <w:uiPriority w:val="99"/>
    <w:semiHidden/>
    <w:unhideWhenUsed/>
    <w:rsid w:val="00CE10D0"/>
    <w:rPr>
      <w:color w:val="605E5C"/>
      <w:shd w:val="clear" w:color="auto" w:fill="E1DFDD"/>
    </w:rPr>
  </w:style>
  <w:style w:type="character" w:customStyle="1" w:styleId="Heading3Char">
    <w:name w:val="Heading 3 Char"/>
    <w:basedOn w:val="DefaultParagraphFont"/>
    <w:link w:val="Heading3"/>
    <w:uiPriority w:val="9"/>
    <w:rsid w:val="00AF6A97"/>
    <w:rPr>
      <w:rFonts w:asciiTheme="majorHAnsi" w:eastAsiaTheme="majorEastAsia" w:hAnsiTheme="majorHAnsi" w:cstheme="majorBidi"/>
      <w:color w:val="1F3763" w:themeColor="accent1" w:themeShade="7F"/>
      <w:sz w:val="24"/>
      <w:szCs w:val="24"/>
    </w:rPr>
  </w:style>
  <w:style w:type="character" w:styleId="Strong">
    <w:name w:val="Strong"/>
    <w:basedOn w:val="DefaultParagraphFont"/>
    <w:uiPriority w:val="22"/>
    <w:qFormat/>
    <w:rsid w:val="00AF6A97"/>
    <w:rPr>
      <w:b/>
      <w:bCs/>
    </w:rPr>
  </w:style>
  <w:style w:type="paragraph" w:customStyle="1" w:styleId="nitro-offscreen">
    <w:name w:val="nitro-offscreen"/>
    <w:basedOn w:val="Normal"/>
    <w:rsid w:val="00AF6A97"/>
    <w:pPr>
      <w:widowControl/>
      <w:bidi w:val="0"/>
      <w:adjustRightInd/>
      <w:spacing w:before="100" w:beforeAutospacing="1" w:after="100" w:afterAutospacing="1" w:line="240" w:lineRule="auto"/>
      <w:textAlignment w:val="auto"/>
    </w:pPr>
    <w:rPr>
      <w:rFonts w:cs="Times New Roman"/>
      <w:lang w:eastAsia="en-US"/>
    </w:rPr>
  </w:style>
  <w:style w:type="paragraph" w:styleId="TOC3">
    <w:name w:val="toc 3"/>
    <w:basedOn w:val="Normal"/>
    <w:next w:val="Normal"/>
    <w:autoRedefine/>
    <w:uiPriority w:val="39"/>
    <w:unhideWhenUsed/>
    <w:rsid w:val="00711A5C"/>
    <w:pPr>
      <w:ind w:left="480"/>
    </w:pPr>
    <w:rPr>
      <w:rFonts w:asciiTheme="minorHAnsi" w:hAnsiTheme="minorHAnsi" w:cstheme="minorHAnsi"/>
      <w:sz w:val="20"/>
      <w:szCs w:val="20"/>
    </w:rPr>
  </w:style>
  <w:style w:type="paragraph" w:styleId="TOC4">
    <w:name w:val="toc 4"/>
    <w:basedOn w:val="Normal"/>
    <w:next w:val="Normal"/>
    <w:autoRedefine/>
    <w:uiPriority w:val="39"/>
    <w:unhideWhenUsed/>
    <w:rsid w:val="00711A5C"/>
    <w:pPr>
      <w:ind w:left="720"/>
    </w:pPr>
    <w:rPr>
      <w:rFonts w:asciiTheme="minorHAnsi" w:hAnsiTheme="minorHAnsi" w:cstheme="minorHAnsi"/>
      <w:sz w:val="20"/>
      <w:szCs w:val="20"/>
    </w:rPr>
  </w:style>
  <w:style w:type="paragraph" w:styleId="TOC5">
    <w:name w:val="toc 5"/>
    <w:basedOn w:val="Normal"/>
    <w:next w:val="Normal"/>
    <w:autoRedefine/>
    <w:uiPriority w:val="39"/>
    <w:unhideWhenUsed/>
    <w:rsid w:val="00711A5C"/>
    <w:pPr>
      <w:ind w:left="960"/>
    </w:pPr>
    <w:rPr>
      <w:rFonts w:asciiTheme="minorHAnsi" w:hAnsiTheme="minorHAnsi" w:cstheme="minorHAnsi"/>
      <w:sz w:val="20"/>
      <w:szCs w:val="20"/>
    </w:rPr>
  </w:style>
  <w:style w:type="paragraph" w:styleId="TOC6">
    <w:name w:val="toc 6"/>
    <w:basedOn w:val="Normal"/>
    <w:next w:val="Normal"/>
    <w:autoRedefine/>
    <w:uiPriority w:val="39"/>
    <w:unhideWhenUsed/>
    <w:rsid w:val="00711A5C"/>
    <w:pPr>
      <w:ind w:left="1200"/>
    </w:pPr>
    <w:rPr>
      <w:rFonts w:asciiTheme="minorHAnsi" w:hAnsiTheme="minorHAnsi" w:cstheme="minorHAnsi"/>
      <w:sz w:val="20"/>
      <w:szCs w:val="20"/>
    </w:rPr>
  </w:style>
  <w:style w:type="paragraph" w:styleId="TOC7">
    <w:name w:val="toc 7"/>
    <w:basedOn w:val="Normal"/>
    <w:next w:val="Normal"/>
    <w:autoRedefine/>
    <w:uiPriority w:val="39"/>
    <w:unhideWhenUsed/>
    <w:rsid w:val="00711A5C"/>
    <w:pPr>
      <w:ind w:left="1440"/>
    </w:pPr>
    <w:rPr>
      <w:rFonts w:asciiTheme="minorHAnsi" w:hAnsiTheme="minorHAnsi" w:cstheme="minorHAnsi"/>
      <w:sz w:val="20"/>
      <w:szCs w:val="20"/>
    </w:rPr>
  </w:style>
  <w:style w:type="paragraph" w:styleId="TOC8">
    <w:name w:val="toc 8"/>
    <w:basedOn w:val="Normal"/>
    <w:next w:val="Normal"/>
    <w:autoRedefine/>
    <w:uiPriority w:val="39"/>
    <w:unhideWhenUsed/>
    <w:rsid w:val="00711A5C"/>
    <w:pPr>
      <w:ind w:left="1680"/>
    </w:pPr>
    <w:rPr>
      <w:rFonts w:asciiTheme="minorHAnsi" w:hAnsiTheme="minorHAnsi" w:cstheme="minorHAnsi"/>
      <w:sz w:val="20"/>
      <w:szCs w:val="20"/>
    </w:rPr>
  </w:style>
  <w:style w:type="paragraph" w:styleId="TOC9">
    <w:name w:val="toc 9"/>
    <w:basedOn w:val="Normal"/>
    <w:next w:val="Normal"/>
    <w:autoRedefine/>
    <w:uiPriority w:val="39"/>
    <w:unhideWhenUsed/>
    <w:rsid w:val="00711A5C"/>
    <w:pPr>
      <w:ind w:left="1920"/>
    </w:pPr>
    <w:rPr>
      <w:rFonts w:asciiTheme="minorHAnsi" w:hAnsiTheme="minorHAnsi" w:cstheme="minorHAnsi"/>
      <w:sz w:val="20"/>
      <w:szCs w:val="20"/>
    </w:rPr>
  </w:style>
  <w:style w:type="paragraph" w:styleId="TableofFigures">
    <w:name w:val="table of figures"/>
    <w:basedOn w:val="Normal"/>
    <w:next w:val="Normal"/>
    <w:uiPriority w:val="99"/>
    <w:unhideWhenUsed/>
    <w:rsid w:val="00D74529"/>
  </w:style>
  <w:style w:type="paragraph" w:styleId="BodyText">
    <w:name w:val="Body Text"/>
    <w:basedOn w:val="Normal"/>
    <w:link w:val="BodyTextChar"/>
    <w:uiPriority w:val="1"/>
    <w:unhideWhenUsed/>
    <w:qFormat/>
    <w:rsid w:val="00E64946"/>
    <w:pPr>
      <w:autoSpaceDE w:val="0"/>
      <w:autoSpaceDN w:val="0"/>
      <w:bidi w:val="0"/>
      <w:adjustRightInd/>
      <w:spacing w:line="240" w:lineRule="auto"/>
      <w:textAlignment w:val="auto"/>
    </w:pPr>
    <w:rPr>
      <w:rFonts w:ascii="Arial" w:eastAsia="Arial" w:hAnsi="Arial" w:cs="Arial"/>
      <w:lang w:eastAsia="en-US"/>
    </w:rPr>
  </w:style>
  <w:style w:type="character" w:customStyle="1" w:styleId="BodyTextChar">
    <w:name w:val="Body Text Char"/>
    <w:basedOn w:val="DefaultParagraphFont"/>
    <w:link w:val="BodyText"/>
    <w:uiPriority w:val="1"/>
    <w:rsid w:val="00E64946"/>
    <w:rPr>
      <w:rFonts w:ascii="Arial" w:eastAsia="Arial" w:hAnsi="Arial" w:cs="Arial"/>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1047094">
      <w:bodyDiv w:val="1"/>
      <w:marLeft w:val="0"/>
      <w:marRight w:val="0"/>
      <w:marTop w:val="0"/>
      <w:marBottom w:val="0"/>
      <w:divBdr>
        <w:top w:val="none" w:sz="0" w:space="0" w:color="auto"/>
        <w:left w:val="none" w:sz="0" w:space="0" w:color="auto"/>
        <w:bottom w:val="none" w:sz="0" w:space="0" w:color="auto"/>
        <w:right w:val="none" w:sz="0" w:space="0" w:color="auto"/>
      </w:divBdr>
    </w:div>
    <w:div w:id="283922567">
      <w:bodyDiv w:val="1"/>
      <w:marLeft w:val="0"/>
      <w:marRight w:val="0"/>
      <w:marTop w:val="0"/>
      <w:marBottom w:val="0"/>
      <w:divBdr>
        <w:top w:val="none" w:sz="0" w:space="0" w:color="auto"/>
        <w:left w:val="none" w:sz="0" w:space="0" w:color="auto"/>
        <w:bottom w:val="none" w:sz="0" w:space="0" w:color="auto"/>
        <w:right w:val="none" w:sz="0" w:space="0" w:color="auto"/>
      </w:divBdr>
    </w:div>
    <w:div w:id="337537800">
      <w:bodyDiv w:val="1"/>
      <w:marLeft w:val="0"/>
      <w:marRight w:val="0"/>
      <w:marTop w:val="0"/>
      <w:marBottom w:val="0"/>
      <w:divBdr>
        <w:top w:val="none" w:sz="0" w:space="0" w:color="auto"/>
        <w:left w:val="none" w:sz="0" w:space="0" w:color="auto"/>
        <w:bottom w:val="none" w:sz="0" w:space="0" w:color="auto"/>
        <w:right w:val="none" w:sz="0" w:space="0" w:color="auto"/>
      </w:divBdr>
    </w:div>
    <w:div w:id="377630246">
      <w:bodyDiv w:val="1"/>
      <w:marLeft w:val="0"/>
      <w:marRight w:val="0"/>
      <w:marTop w:val="0"/>
      <w:marBottom w:val="0"/>
      <w:divBdr>
        <w:top w:val="none" w:sz="0" w:space="0" w:color="auto"/>
        <w:left w:val="none" w:sz="0" w:space="0" w:color="auto"/>
        <w:bottom w:val="none" w:sz="0" w:space="0" w:color="auto"/>
        <w:right w:val="none" w:sz="0" w:space="0" w:color="auto"/>
      </w:divBdr>
    </w:div>
    <w:div w:id="460729364">
      <w:bodyDiv w:val="1"/>
      <w:marLeft w:val="0"/>
      <w:marRight w:val="0"/>
      <w:marTop w:val="0"/>
      <w:marBottom w:val="0"/>
      <w:divBdr>
        <w:top w:val="none" w:sz="0" w:space="0" w:color="auto"/>
        <w:left w:val="none" w:sz="0" w:space="0" w:color="auto"/>
        <w:bottom w:val="none" w:sz="0" w:space="0" w:color="auto"/>
        <w:right w:val="none" w:sz="0" w:space="0" w:color="auto"/>
      </w:divBdr>
    </w:div>
    <w:div w:id="681053724">
      <w:bodyDiv w:val="1"/>
      <w:marLeft w:val="0"/>
      <w:marRight w:val="0"/>
      <w:marTop w:val="0"/>
      <w:marBottom w:val="0"/>
      <w:divBdr>
        <w:top w:val="none" w:sz="0" w:space="0" w:color="auto"/>
        <w:left w:val="none" w:sz="0" w:space="0" w:color="auto"/>
        <w:bottom w:val="none" w:sz="0" w:space="0" w:color="auto"/>
        <w:right w:val="none" w:sz="0" w:space="0" w:color="auto"/>
      </w:divBdr>
      <w:divsChild>
        <w:div w:id="1946380867">
          <w:marLeft w:val="0"/>
          <w:marRight w:val="0"/>
          <w:marTop w:val="0"/>
          <w:marBottom w:val="0"/>
          <w:divBdr>
            <w:top w:val="none" w:sz="0" w:space="0" w:color="auto"/>
            <w:left w:val="none" w:sz="0" w:space="0" w:color="auto"/>
            <w:bottom w:val="none" w:sz="0" w:space="0" w:color="auto"/>
            <w:right w:val="none" w:sz="0" w:space="0" w:color="auto"/>
          </w:divBdr>
        </w:div>
      </w:divsChild>
    </w:div>
    <w:div w:id="691422547">
      <w:bodyDiv w:val="1"/>
      <w:marLeft w:val="0"/>
      <w:marRight w:val="0"/>
      <w:marTop w:val="0"/>
      <w:marBottom w:val="0"/>
      <w:divBdr>
        <w:top w:val="none" w:sz="0" w:space="0" w:color="auto"/>
        <w:left w:val="none" w:sz="0" w:space="0" w:color="auto"/>
        <w:bottom w:val="none" w:sz="0" w:space="0" w:color="auto"/>
        <w:right w:val="none" w:sz="0" w:space="0" w:color="auto"/>
      </w:divBdr>
    </w:div>
    <w:div w:id="853957536">
      <w:bodyDiv w:val="1"/>
      <w:marLeft w:val="0"/>
      <w:marRight w:val="0"/>
      <w:marTop w:val="0"/>
      <w:marBottom w:val="0"/>
      <w:divBdr>
        <w:top w:val="none" w:sz="0" w:space="0" w:color="auto"/>
        <w:left w:val="none" w:sz="0" w:space="0" w:color="auto"/>
        <w:bottom w:val="none" w:sz="0" w:space="0" w:color="auto"/>
        <w:right w:val="none" w:sz="0" w:space="0" w:color="auto"/>
      </w:divBdr>
    </w:div>
    <w:div w:id="1014376475">
      <w:bodyDiv w:val="1"/>
      <w:marLeft w:val="0"/>
      <w:marRight w:val="0"/>
      <w:marTop w:val="0"/>
      <w:marBottom w:val="0"/>
      <w:divBdr>
        <w:top w:val="none" w:sz="0" w:space="0" w:color="auto"/>
        <w:left w:val="none" w:sz="0" w:space="0" w:color="auto"/>
        <w:bottom w:val="none" w:sz="0" w:space="0" w:color="auto"/>
        <w:right w:val="none" w:sz="0" w:space="0" w:color="auto"/>
      </w:divBdr>
    </w:div>
    <w:div w:id="1129007517">
      <w:bodyDiv w:val="1"/>
      <w:marLeft w:val="0"/>
      <w:marRight w:val="0"/>
      <w:marTop w:val="0"/>
      <w:marBottom w:val="0"/>
      <w:divBdr>
        <w:top w:val="none" w:sz="0" w:space="0" w:color="auto"/>
        <w:left w:val="none" w:sz="0" w:space="0" w:color="auto"/>
        <w:bottom w:val="none" w:sz="0" w:space="0" w:color="auto"/>
        <w:right w:val="none" w:sz="0" w:space="0" w:color="auto"/>
      </w:divBdr>
    </w:div>
    <w:div w:id="1133477326">
      <w:bodyDiv w:val="1"/>
      <w:marLeft w:val="0"/>
      <w:marRight w:val="0"/>
      <w:marTop w:val="0"/>
      <w:marBottom w:val="0"/>
      <w:divBdr>
        <w:top w:val="none" w:sz="0" w:space="0" w:color="auto"/>
        <w:left w:val="none" w:sz="0" w:space="0" w:color="auto"/>
        <w:bottom w:val="none" w:sz="0" w:space="0" w:color="auto"/>
        <w:right w:val="none" w:sz="0" w:space="0" w:color="auto"/>
      </w:divBdr>
    </w:div>
    <w:div w:id="1334914705">
      <w:bodyDiv w:val="1"/>
      <w:marLeft w:val="0"/>
      <w:marRight w:val="0"/>
      <w:marTop w:val="0"/>
      <w:marBottom w:val="0"/>
      <w:divBdr>
        <w:top w:val="none" w:sz="0" w:space="0" w:color="auto"/>
        <w:left w:val="none" w:sz="0" w:space="0" w:color="auto"/>
        <w:bottom w:val="none" w:sz="0" w:space="0" w:color="auto"/>
        <w:right w:val="none" w:sz="0" w:space="0" w:color="auto"/>
      </w:divBdr>
    </w:div>
    <w:div w:id="1385593766">
      <w:bodyDiv w:val="1"/>
      <w:marLeft w:val="0"/>
      <w:marRight w:val="0"/>
      <w:marTop w:val="0"/>
      <w:marBottom w:val="0"/>
      <w:divBdr>
        <w:top w:val="none" w:sz="0" w:space="0" w:color="auto"/>
        <w:left w:val="none" w:sz="0" w:space="0" w:color="auto"/>
        <w:bottom w:val="none" w:sz="0" w:space="0" w:color="auto"/>
        <w:right w:val="none" w:sz="0" w:space="0" w:color="auto"/>
      </w:divBdr>
    </w:div>
    <w:div w:id="1639451520">
      <w:bodyDiv w:val="1"/>
      <w:marLeft w:val="0"/>
      <w:marRight w:val="0"/>
      <w:marTop w:val="0"/>
      <w:marBottom w:val="0"/>
      <w:divBdr>
        <w:top w:val="none" w:sz="0" w:space="0" w:color="auto"/>
        <w:left w:val="none" w:sz="0" w:space="0" w:color="auto"/>
        <w:bottom w:val="none" w:sz="0" w:space="0" w:color="auto"/>
        <w:right w:val="none" w:sz="0" w:space="0" w:color="auto"/>
      </w:divBdr>
    </w:div>
    <w:div w:id="1898473788">
      <w:bodyDiv w:val="1"/>
      <w:marLeft w:val="0"/>
      <w:marRight w:val="0"/>
      <w:marTop w:val="0"/>
      <w:marBottom w:val="0"/>
      <w:divBdr>
        <w:top w:val="none" w:sz="0" w:space="0" w:color="auto"/>
        <w:left w:val="none" w:sz="0" w:space="0" w:color="auto"/>
        <w:bottom w:val="none" w:sz="0" w:space="0" w:color="auto"/>
        <w:right w:val="none" w:sz="0" w:space="0" w:color="auto"/>
      </w:divBdr>
      <w:divsChild>
        <w:div w:id="35777595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docs.live.net/8414d8bff2a9e6af/&#1500;&#1497;&#1502;&#1493;&#1491;&#1497;&#1501;/&#1506;&#1489;&#1493;&#1491;&#1514;%20&#1490;&#1502;&#1512;/&#1506;&#1489;&#1493;&#1491;&#1514;%20&#1495;&#1511;&#1512;%20-%20&#1502;&#1493;&#1491;&#1500;%20&#1497;&#1492;&#1500;&#1493;&#1501;%20&#1500;&#1502;&#1497;&#1508;&#1493;&#1497;%20&#1505;&#1497;&#1499;&#1493;&#1504;&#1497;&#1501;%20V12.docx" TargetMode="External"/><Relationship Id="rId18" Type="http://schemas.openxmlformats.org/officeDocument/2006/relationships/hyperlink" Target="https://d.docs.live.net/8414d8bff2a9e6af/&#1500;&#1497;&#1502;&#1493;&#1491;&#1497;&#1501;/&#1506;&#1489;&#1493;&#1491;&#1514;%20&#1490;&#1502;&#1512;/&#1506;&#1489;&#1493;&#1491;&#1514;%20&#1495;&#1511;&#1512;%20-%20&#1502;&#1493;&#1491;&#1500;%20&#1497;&#1492;&#1500;&#1493;&#1501;%20&#1500;&#1502;&#1497;&#1508;&#1493;&#1497;%20&#1505;&#1497;&#1499;&#1493;&#1504;&#1497;&#1501;%20V12.docx" TargetMode="External"/><Relationship Id="rId26" Type="http://schemas.openxmlformats.org/officeDocument/2006/relationships/image" Target="media/image2.jpeg"/><Relationship Id="rId39" Type="http://schemas.openxmlformats.org/officeDocument/2006/relationships/image" Target="media/image13.png"/><Relationship Id="rId21" Type="http://schemas.openxmlformats.org/officeDocument/2006/relationships/hyperlink" Target="https://d.docs.live.net/8414d8bff2a9e6af/&#1500;&#1497;&#1502;&#1493;&#1491;&#1497;&#1501;/&#1506;&#1489;&#1493;&#1491;&#1514;%20&#1490;&#1502;&#1512;/&#1506;&#1489;&#1493;&#1491;&#1514;%20&#1495;&#1511;&#1512;%20-%20&#1502;&#1493;&#1491;&#1500;%20&#1497;&#1492;&#1500;&#1493;&#1501;%20&#1500;&#1502;&#1497;&#1508;&#1493;&#1497;%20&#1505;&#1497;&#1499;&#1493;&#1504;&#1497;&#1501;%20V12.docx" TargetMode="External"/><Relationship Id="rId34" Type="http://schemas.openxmlformats.org/officeDocument/2006/relationships/image" Target="media/image9.png"/><Relationship Id="rId42" Type="http://schemas.openxmlformats.org/officeDocument/2006/relationships/image" Target="media/image16.jpeg"/><Relationship Id="rId47" Type="http://schemas.openxmlformats.org/officeDocument/2006/relationships/image" Target="media/image20.png"/><Relationship Id="rId50" Type="http://schemas.openxmlformats.org/officeDocument/2006/relationships/image" Target="media/image23.jpeg"/><Relationship Id="rId55" Type="http://schemas.openxmlformats.org/officeDocument/2006/relationships/hyperlink" Target="https://brookdale.jdc.org.il/wp-content/uploads/2018/01/556-10-Ofek-ES-HEB-1.pdf" TargetMode="External"/><Relationship Id="rId63" Type="http://schemas.openxmlformats.org/officeDocument/2006/relationships/image" Target="media/image25.emf"/><Relationship Id="rId68"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https://d.docs.live.net/8414d8bff2a9e6af/&#1500;&#1497;&#1502;&#1493;&#1491;&#1497;&#1501;/&#1506;&#1489;&#1493;&#1491;&#1514;%20&#1490;&#1502;&#1512;/&#1506;&#1489;&#1493;&#1491;&#1514;%20&#1495;&#1511;&#1512;%20-%20&#1502;&#1493;&#1491;&#1500;%20&#1497;&#1492;&#1500;&#1493;&#1501;%20&#1500;&#1502;&#1497;&#1508;&#1493;&#1497;%20&#1505;&#1497;&#1499;&#1493;&#1504;&#1497;&#1501;%20V12.docx" TargetMode="External"/><Relationship Id="rId29" Type="http://schemas.openxmlformats.org/officeDocument/2006/relationships/image" Target="media/image5.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d.docs.live.net/8414d8bff2a9e6af/&#1500;&#1497;&#1502;&#1493;&#1491;&#1497;&#1501;/&#1506;&#1489;&#1493;&#1491;&#1514;%20&#1490;&#1502;&#1512;/&#1506;&#1489;&#1493;&#1491;&#1514;%20&#1495;&#1511;&#1512;%20-%20&#1502;&#1493;&#1491;&#1500;%20&#1497;&#1492;&#1500;&#1493;&#1501;%20&#1500;&#1502;&#1497;&#1508;&#1493;&#1497;%20&#1505;&#1497;&#1499;&#1493;&#1504;&#1497;&#1501;%20V12.docx" TargetMode="External"/><Relationship Id="rId24" Type="http://schemas.openxmlformats.org/officeDocument/2006/relationships/hyperlink" Target="https://d.docs.live.net/8414d8bff2a9e6af/&#1500;&#1497;&#1502;&#1493;&#1491;&#1497;&#1501;/&#1506;&#1489;&#1493;&#1491;&#1514;%20&#1490;&#1502;&#1512;/&#1506;&#1489;&#1493;&#1491;&#1514;%20&#1495;&#1511;&#1512;%20-%20&#1502;&#1493;&#1491;&#1500;%20&#1497;&#1492;&#1500;&#1493;&#1501;%20&#1500;&#1502;&#1497;&#1508;&#1493;&#1497;%20&#1505;&#1497;&#1499;&#1493;&#1504;&#1497;&#1501;%20V12.docx" TargetMode="External"/><Relationship Id="rId32" Type="http://schemas.openxmlformats.org/officeDocument/2006/relationships/image" Target="media/image7.png"/><Relationship Id="rId37" Type="http://schemas.openxmlformats.org/officeDocument/2006/relationships/package" Target="embeddings/Microsoft_Visio_Drawing1.vsdx"/><Relationship Id="rId40" Type="http://schemas.openxmlformats.org/officeDocument/2006/relationships/image" Target="media/image14.jpeg"/><Relationship Id="rId45" Type="http://schemas.openxmlformats.org/officeDocument/2006/relationships/image" Target="media/image18.png"/><Relationship Id="rId53" Type="http://schemas.openxmlformats.org/officeDocument/2006/relationships/hyperlink" Target="https://www.csoonline.com/article/3519908/the-cia-triad-definition-components-and-examples.html" TargetMode="External"/><Relationship Id="rId58" Type="http://schemas.openxmlformats.org/officeDocument/2006/relationships/hyperlink" Target="https://www.haaretz.co.il/captain/software/.premium-1.9576270?lts=1619423046270" TargetMode="External"/><Relationship Id="rId66"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hyperlink" Target="https://d.docs.live.net/8414d8bff2a9e6af/&#1500;&#1497;&#1502;&#1493;&#1491;&#1497;&#1501;/&#1506;&#1489;&#1493;&#1491;&#1514;%20&#1490;&#1502;&#1512;/&#1506;&#1489;&#1493;&#1491;&#1514;%20&#1495;&#1511;&#1512;%20-%20&#1502;&#1493;&#1491;&#1500;%20&#1497;&#1492;&#1500;&#1493;&#1501;%20&#1500;&#1502;&#1497;&#1508;&#1493;&#1497;%20&#1505;&#1497;&#1499;&#1493;&#1504;&#1497;&#1501;%20V12.docx" TargetMode="External"/><Relationship Id="rId23" Type="http://schemas.openxmlformats.org/officeDocument/2006/relationships/hyperlink" Target="https://d.docs.live.net/8414d8bff2a9e6af/&#1500;&#1497;&#1502;&#1493;&#1491;&#1497;&#1501;/&#1506;&#1489;&#1493;&#1491;&#1514;%20&#1490;&#1502;&#1512;/&#1506;&#1489;&#1493;&#1491;&#1514;%20&#1495;&#1511;&#1512;%20-%20&#1502;&#1493;&#1491;&#1500;%20&#1497;&#1492;&#1500;&#1493;&#1501;%20&#1500;&#1502;&#1497;&#1508;&#1493;&#1497;%20&#1505;&#1497;&#1499;&#1493;&#1504;&#1497;&#1501;%20V12.docx" TargetMode="External"/><Relationship Id="rId28" Type="http://schemas.openxmlformats.org/officeDocument/2006/relationships/image" Target="media/image4.emf"/><Relationship Id="rId36" Type="http://schemas.openxmlformats.org/officeDocument/2006/relationships/image" Target="media/image11.emf"/><Relationship Id="rId49" Type="http://schemas.openxmlformats.org/officeDocument/2006/relationships/image" Target="media/image22.png"/><Relationship Id="rId57" Type="http://schemas.openxmlformats.org/officeDocument/2006/relationships/hyperlink" Target="https://www.bdo.co.il/he-il/%D7%9B%D7%AA%D7%91%D7%95%D7%AA-%D7%95%D7%9E%D7%90%D7%9E%D7%A8%D7%99%D7%9D/%D7%99%D7%A2%D7%95%D7%A5-%D7%A2%D7%A1%D7%A7%D7%99/%D7%99%D7%A2%D7%95%D7%A5-%D7%95%D7%91%D7%99%D7%A7%D7%95%D7%A8%D7%AA-%D7%9E%D7%A2%D7%A8%D7%9B%D7%95%D7%AA-%D7%9E%D7%99%D7%93%D7%A2-it/%D7%94%D7%A2%D7%A8%D7%9B%D7%AA-%D7%A1%D7%99%D7%9B%D7%95%D7%A0%D7%99-%D7%A1%D7%99%D7%99%D7%91%D7%A8-%D7%91%D7%90%D7%A8%D7%92%D7%95%D7%A0%D7%99%D7%9D-%E2%80%93-%D7%AA%D7%A4%D7%99%D7%A1%D7%AA-%D7%A0%D7%99%D7%94%D7%95%D7%9C-%D7%94%D7%A1%D7%99%D7%9B%D7%95%D7%9F-%D7%97" TargetMode="External"/><Relationship Id="rId61" Type="http://schemas.openxmlformats.org/officeDocument/2006/relationships/image" Target="media/image24.emf"/><Relationship Id="rId10" Type="http://schemas.openxmlformats.org/officeDocument/2006/relationships/hyperlink" Target="https://d.docs.live.net/8414d8bff2a9e6af/&#1500;&#1497;&#1502;&#1493;&#1491;&#1497;&#1501;/&#1506;&#1489;&#1493;&#1491;&#1514;%20&#1490;&#1502;&#1512;/&#1506;&#1489;&#1493;&#1491;&#1514;%20&#1495;&#1511;&#1512;%20-%20&#1502;&#1493;&#1491;&#1500;%20&#1497;&#1492;&#1500;&#1493;&#1501;%20&#1500;&#1502;&#1497;&#1508;&#1493;&#1497;%20&#1505;&#1497;&#1499;&#1493;&#1504;&#1497;&#1501;%20V12.docx" TargetMode="External"/><Relationship Id="rId19" Type="http://schemas.openxmlformats.org/officeDocument/2006/relationships/hyperlink" Target="https://d.docs.live.net/8414d8bff2a9e6af/&#1500;&#1497;&#1502;&#1493;&#1491;&#1497;&#1501;/&#1506;&#1489;&#1493;&#1491;&#1514;%20&#1490;&#1502;&#1512;/&#1506;&#1489;&#1493;&#1491;&#1514;%20&#1495;&#1511;&#1512;%20-%20&#1502;&#1493;&#1491;&#1500;%20&#1497;&#1492;&#1500;&#1493;&#1501;%20&#1500;&#1502;&#1497;&#1508;&#1493;&#1497;%20&#1505;&#1497;&#1499;&#1493;&#1504;&#1497;&#1501;%20V12.docx" TargetMode="External"/><Relationship Id="rId31" Type="http://schemas.openxmlformats.org/officeDocument/2006/relationships/image" Target="media/image6.jpeg"/><Relationship Id="rId44" Type="http://schemas.openxmlformats.org/officeDocument/2006/relationships/package" Target="embeddings/Microsoft_Visio_Drawing2.vsdx"/><Relationship Id="rId52" Type="http://schemas.openxmlformats.org/officeDocument/2006/relationships/hyperlink" Target="https://www.cloudflare.com/learning/ddos/glossary/open-systems-interconnection-model-osi/" TargetMode="External"/><Relationship Id="rId60" Type="http://schemas.openxmlformats.org/officeDocument/2006/relationships/hyperlink" Target="https://www.tytocare.com/privacy-policy/" TargetMode="External"/><Relationship Id="rId65"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hyperlink" Target="https://d.docs.live.net/8414d8bff2a9e6af/&#1500;&#1497;&#1502;&#1493;&#1491;&#1497;&#1501;/&#1506;&#1489;&#1493;&#1491;&#1514;%20&#1490;&#1502;&#1512;/&#1506;&#1489;&#1493;&#1491;&#1514;%20&#1495;&#1511;&#1512;%20-%20&#1502;&#1493;&#1491;&#1500;%20&#1497;&#1492;&#1500;&#1493;&#1501;%20&#1500;&#1502;&#1497;&#1508;&#1493;&#1497;%20&#1505;&#1497;&#1499;&#1493;&#1504;&#1497;&#1501;%20V12.docx" TargetMode="External"/><Relationship Id="rId14" Type="http://schemas.openxmlformats.org/officeDocument/2006/relationships/hyperlink" Target="https://d.docs.live.net/8414d8bff2a9e6af/&#1500;&#1497;&#1502;&#1493;&#1491;&#1497;&#1501;/&#1506;&#1489;&#1493;&#1491;&#1514;%20&#1490;&#1502;&#1512;/&#1506;&#1489;&#1493;&#1491;&#1514;%20&#1495;&#1511;&#1512;%20-%20&#1502;&#1493;&#1491;&#1500;%20&#1497;&#1492;&#1500;&#1493;&#1501;%20&#1500;&#1502;&#1497;&#1508;&#1493;&#1497;%20&#1505;&#1497;&#1499;&#1493;&#1504;&#1497;&#1501;%20V12.docx" TargetMode="External"/><Relationship Id="rId22" Type="http://schemas.openxmlformats.org/officeDocument/2006/relationships/hyperlink" Target="https://d.docs.live.net/8414d8bff2a9e6af/&#1500;&#1497;&#1502;&#1493;&#1491;&#1497;&#1501;/&#1506;&#1489;&#1493;&#1491;&#1514;%20&#1490;&#1502;&#1512;/&#1506;&#1489;&#1493;&#1491;&#1514;%20&#1495;&#1511;&#1512;%20-%20&#1502;&#1493;&#1491;&#1500;%20&#1497;&#1492;&#1500;&#1493;&#1501;%20&#1500;&#1502;&#1497;&#1508;&#1493;&#1497;%20&#1505;&#1497;&#1499;&#1493;&#1504;&#1497;&#1501;%20V12.docx" TargetMode="External"/><Relationship Id="rId27" Type="http://schemas.openxmlformats.org/officeDocument/2006/relationships/image" Target="media/image3.jpeg"/><Relationship Id="rId30" Type="http://schemas.openxmlformats.org/officeDocument/2006/relationships/package" Target="embeddings/Microsoft_Visio_Drawing.vsdx"/><Relationship Id="rId35" Type="http://schemas.openxmlformats.org/officeDocument/2006/relationships/image" Target="media/image10.emf"/><Relationship Id="rId43" Type="http://schemas.openxmlformats.org/officeDocument/2006/relationships/image" Target="media/image17.emf"/><Relationship Id="rId48" Type="http://schemas.openxmlformats.org/officeDocument/2006/relationships/image" Target="media/image21.jpeg"/><Relationship Id="rId56" Type="http://schemas.openxmlformats.org/officeDocument/2006/relationships/hyperlink" Target="https://www.epatientdave.com/about-dave/" TargetMode="External"/><Relationship Id="rId64" Type="http://schemas.openxmlformats.org/officeDocument/2006/relationships/hyperlink" Target="https://www.tytocare.com/privacy-policy/" TargetMode="External"/><Relationship Id="rId69" Type="http://schemas.openxmlformats.org/officeDocument/2006/relationships/fontTable" Target="fontTable.xml"/><Relationship Id="rId8" Type="http://schemas.openxmlformats.org/officeDocument/2006/relationships/hyperlink" Target="https://d.docs.live.net/8414d8bff2a9e6af/&#1500;&#1497;&#1502;&#1493;&#1491;&#1497;&#1501;/&#1506;&#1489;&#1493;&#1491;&#1514;%20&#1490;&#1502;&#1512;/&#1506;&#1489;&#1493;&#1491;&#1514;%20&#1495;&#1511;&#1512;%20-%20&#1502;&#1493;&#1491;&#1500;%20&#1497;&#1492;&#1500;&#1493;&#1501;%20&#1500;&#1502;&#1497;&#1508;&#1493;&#1497;%20&#1505;&#1497;&#1499;&#1493;&#1504;&#1497;&#1501;%20V12.docx" TargetMode="External"/><Relationship Id="rId51" Type="http://schemas.openxmlformats.org/officeDocument/2006/relationships/hyperlink" Target="https://foi.gov.il/sites/default/files/%D7%94%D7%9E%D7%93%D7%A8%D7%99%D7%9A%20%D7%94%D7%9E%D7%9C%D7%90%20%D7%9C%D7%99%D7%99%D7%A9%D7%95%D7%9D%20%D7%AA%D7%A7%D7%A0%D7%95%D7%AA%20%D7%90%D7%91%D7%98%D7%97%D7%AA%20%D7%9E%D7%99%D7%93%D7%A2%20-%20PDF%20%D7%9C%D7%94%D7%93%D7%A4%D7%A1%D7%94.pdf" TargetMode="External"/><Relationship Id="rId3" Type="http://schemas.openxmlformats.org/officeDocument/2006/relationships/styles" Target="styles.xml"/><Relationship Id="rId12" Type="http://schemas.openxmlformats.org/officeDocument/2006/relationships/hyperlink" Target="https://d.docs.live.net/8414d8bff2a9e6af/&#1500;&#1497;&#1502;&#1493;&#1491;&#1497;&#1501;/&#1506;&#1489;&#1493;&#1491;&#1514;%20&#1490;&#1502;&#1512;/&#1506;&#1489;&#1493;&#1491;&#1514;%20&#1495;&#1511;&#1512;%20-%20&#1502;&#1493;&#1491;&#1500;%20&#1497;&#1492;&#1500;&#1493;&#1501;%20&#1500;&#1502;&#1497;&#1508;&#1493;&#1497;%20&#1505;&#1497;&#1499;&#1493;&#1504;&#1497;&#1501;%20V12.docx" TargetMode="External"/><Relationship Id="rId17" Type="http://schemas.openxmlformats.org/officeDocument/2006/relationships/hyperlink" Target="https://d.docs.live.net/8414d8bff2a9e6af/&#1500;&#1497;&#1502;&#1493;&#1491;&#1497;&#1501;/&#1506;&#1489;&#1493;&#1491;&#1514;%20&#1490;&#1502;&#1512;/&#1506;&#1489;&#1493;&#1491;&#1514;%20&#1495;&#1511;&#1512;%20-%20&#1502;&#1493;&#1491;&#1500;%20&#1497;&#1492;&#1500;&#1493;&#1501;%20&#1500;&#1502;&#1497;&#1508;&#1493;&#1497;%20&#1505;&#1497;&#1499;&#1493;&#1504;&#1497;&#1501;%20V12.docx" TargetMode="External"/><Relationship Id="rId25" Type="http://schemas.openxmlformats.org/officeDocument/2006/relationships/image" Target="media/image1.png"/><Relationship Id="rId33" Type="http://schemas.openxmlformats.org/officeDocument/2006/relationships/image" Target="media/image8.png"/><Relationship Id="rId38" Type="http://schemas.openxmlformats.org/officeDocument/2006/relationships/image" Target="media/image12.png"/><Relationship Id="rId46" Type="http://schemas.openxmlformats.org/officeDocument/2006/relationships/image" Target="media/image19.png"/><Relationship Id="rId59" Type="http://schemas.openxmlformats.org/officeDocument/2006/relationships/hyperlink" Target="https://github.com/MohGovIL/Ramzor" TargetMode="External"/><Relationship Id="rId67" Type="http://schemas.openxmlformats.org/officeDocument/2006/relationships/header" Target="header1.xml"/><Relationship Id="rId20" Type="http://schemas.openxmlformats.org/officeDocument/2006/relationships/hyperlink" Target="https://d.docs.live.net/8414d8bff2a9e6af/&#1500;&#1497;&#1502;&#1493;&#1491;&#1497;&#1501;/&#1506;&#1489;&#1493;&#1491;&#1514;%20&#1490;&#1502;&#1512;/&#1506;&#1489;&#1493;&#1491;&#1514;%20&#1495;&#1511;&#1512;%20-%20&#1502;&#1493;&#1491;&#1500;%20&#1497;&#1492;&#1500;&#1493;&#1501;%20&#1500;&#1502;&#1497;&#1508;&#1493;&#1497;%20&#1505;&#1497;&#1499;&#1493;&#1504;&#1497;&#1501;%20V12.docx" TargetMode="External"/><Relationship Id="rId41" Type="http://schemas.openxmlformats.org/officeDocument/2006/relationships/image" Target="media/image15.jpeg"/><Relationship Id="rId54" Type="http://schemas.openxmlformats.org/officeDocument/2006/relationships/hyperlink" Target="https://www.businessinsider.com/cambridge-analytica-a-guide-to-the-trump-linked-data-firm-that-harvested-50-million-facebook-profiles-2018-3" TargetMode="External"/><Relationship Id="rId62" Type="http://schemas.openxmlformats.org/officeDocument/2006/relationships/hyperlink" Target="http://www.tytocare.com" TargetMode="External"/><Relationship Id="rId70" Type="http://schemas.microsoft.com/office/2011/relationships/people" Target="people.xml"/></Relationships>
</file>

<file path=word/_rels/footer1.xml.rels><?xml version="1.0" encoding="UTF-8" standalone="yes"?>
<Relationships xmlns="http://schemas.openxmlformats.org/package/2006/relationships"><Relationship Id="rId1" Type="http://schemas.openxmlformats.org/officeDocument/2006/relationships/image" Target="media/image27.jpeg"/></Relationships>
</file>

<file path=word/_rels/footer2.xml.rels><?xml version="1.0" encoding="UTF-8" standalone="yes"?>
<Relationships xmlns="http://schemas.openxmlformats.org/package/2006/relationships"><Relationship Id="rId1" Type="http://schemas.openxmlformats.org/officeDocument/2006/relationships/image" Target="media/image27.jpeg"/></Relationships>
</file>

<file path=word/_rels/header1.xml.rels><?xml version="1.0" encoding="UTF-8" standalone="yes"?>
<Relationships xmlns="http://schemas.openxmlformats.org/package/2006/relationships"><Relationship Id="rId1" Type="http://schemas.openxmlformats.org/officeDocument/2006/relationships/image" Target="media/image28.jpe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moti\Application%20Data\Microsoft\Templates\&#1500;&#1493;&#1490;&#1493;%20&#1495;&#1491;&#1513;%20&#1504;&#1497;&#1492;&#1493;&#1500;.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4268719-7527-498F-A423-252E770750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לוגו חדש ניהול.dot</Template>
  <TotalTime>161</TotalTime>
  <Pages>52</Pages>
  <Words>9597</Words>
  <Characters>56787</Characters>
  <Application>Microsoft Office Word</Application>
  <DocSecurity>0</DocSecurity>
  <Lines>473</Lines>
  <Paragraphs>132</Paragraphs>
  <ScaleCrop>false</ScaleCrop>
  <HeadingPairs>
    <vt:vector size="4" baseType="variant">
      <vt:variant>
        <vt:lpstr>Title</vt:lpstr>
      </vt:variant>
      <vt:variant>
        <vt:i4>1</vt:i4>
      </vt:variant>
      <vt:variant>
        <vt:lpstr>שם</vt:lpstr>
      </vt:variant>
      <vt:variant>
        <vt:i4>1</vt:i4>
      </vt:variant>
    </vt:vector>
  </HeadingPairs>
  <TitlesOfParts>
    <vt:vector size="2" baseType="lpstr">
      <vt:lpstr>הערכת פרויקטים חינוכיים</vt:lpstr>
      <vt:lpstr>הערכת פרויקטים חינוכיים</vt:lpstr>
    </vt:vector>
  </TitlesOfParts>
  <Company>מכון אקדמי טכנולוגי</Company>
  <LinksUpToDate>false</LinksUpToDate>
  <CharactersWithSpaces>66252</CharactersWithSpaces>
  <SharedDoc>false</SharedDoc>
  <HLinks>
    <vt:vector size="294" baseType="variant">
      <vt:variant>
        <vt:i4>327690</vt:i4>
      </vt:variant>
      <vt:variant>
        <vt:i4>522</vt:i4>
      </vt:variant>
      <vt:variant>
        <vt:i4>0</vt:i4>
      </vt:variant>
      <vt:variant>
        <vt:i4>5</vt:i4>
      </vt:variant>
      <vt:variant>
        <vt:lpwstr>https://www.tytocare.com/privacy-policy/</vt:lpwstr>
      </vt:variant>
      <vt:variant>
        <vt:lpwstr/>
      </vt:variant>
      <vt:variant>
        <vt:i4>5505100</vt:i4>
      </vt:variant>
      <vt:variant>
        <vt:i4>507</vt:i4>
      </vt:variant>
      <vt:variant>
        <vt:i4>0</vt:i4>
      </vt:variant>
      <vt:variant>
        <vt:i4>5</vt:i4>
      </vt:variant>
      <vt:variant>
        <vt:lpwstr>http://www.tytocare.com/</vt:lpwstr>
      </vt:variant>
      <vt:variant>
        <vt:lpwstr/>
      </vt:variant>
      <vt:variant>
        <vt:i4>327690</vt:i4>
      </vt:variant>
      <vt:variant>
        <vt:i4>501</vt:i4>
      </vt:variant>
      <vt:variant>
        <vt:i4>0</vt:i4>
      </vt:variant>
      <vt:variant>
        <vt:i4>5</vt:i4>
      </vt:variant>
      <vt:variant>
        <vt:lpwstr>https://www.tytocare.com/privacy-policy/</vt:lpwstr>
      </vt:variant>
      <vt:variant>
        <vt:lpwstr/>
      </vt:variant>
      <vt:variant>
        <vt:i4>3735594</vt:i4>
      </vt:variant>
      <vt:variant>
        <vt:i4>498</vt:i4>
      </vt:variant>
      <vt:variant>
        <vt:i4>0</vt:i4>
      </vt:variant>
      <vt:variant>
        <vt:i4>5</vt:i4>
      </vt:variant>
      <vt:variant>
        <vt:lpwstr>https://github.com/MohGovIL/Ramzor</vt:lpwstr>
      </vt:variant>
      <vt:variant>
        <vt:lpwstr/>
      </vt:variant>
      <vt:variant>
        <vt:i4>7143526</vt:i4>
      </vt:variant>
      <vt:variant>
        <vt:i4>495</vt:i4>
      </vt:variant>
      <vt:variant>
        <vt:i4>0</vt:i4>
      </vt:variant>
      <vt:variant>
        <vt:i4>5</vt:i4>
      </vt:variant>
      <vt:variant>
        <vt:lpwstr>https://www.haaretz.co.il/captain/software/.premium-1.9576270?lts=1619423046270</vt:lpwstr>
      </vt:variant>
      <vt:variant>
        <vt:lpwstr/>
      </vt:variant>
      <vt:variant>
        <vt:i4>6422641</vt:i4>
      </vt:variant>
      <vt:variant>
        <vt:i4>492</vt:i4>
      </vt:variant>
      <vt:variant>
        <vt:i4>0</vt:i4>
      </vt:variant>
      <vt:variant>
        <vt:i4>5</vt:i4>
      </vt:variant>
      <vt:variant>
        <vt:lpwstr>https://www.bdo.co.il/he-il/%D7%9B%D7%AA%D7%91%D7%95%D7%AA-%D7%95%D7%9E%D7%90%D7%9E%D7%A8%D7%99%D7%9D/%D7%99%D7%A2%D7%95%D7%A5-%D7%A2%D7%A1%D7%A7%D7%99/%D7%99%D7%A2%D7%95%D7%A5-%D7%95%D7%91%D7%99%D7%A7%D7%95%D7%A8%D7%AA-%D7%9E%D7%A2%D7%A8%D7%9B%D7%95%D7%AA-%D7%9E%D7%99%D7%93%D7%A2-it/%D7%94%D7%A2%D7%A8%D7%9B%D7%AA-%D7%A1%D7%99%D7%9B%D7%95%D7%A0%D7%99-%D7%A1%D7%99%D7%99%D7%91%D7%A8-%D7%91%D7%90%D7%A8%D7%92%D7%95%D7%A0%D7%99%D7%9D-%E2%80%93-%D7%AA%D7%A4%D7%99%D7%A1%D7%AA-%D7%A0%D7%99%D7%94%D7%95%D7%9C-%D7%94%D7%A1%D7%99%D7%9B%D7%95%D7%9F-%D7%97</vt:lpwstr>
      </vt:variant>
      <vt:variant>
        <vt:lpwstr/>
      </vt:variant>
      <vt:variant>
        <vt:i4>1048577</vt:i4>
      </vt:variant>
      <vt:variant>
        <vt:i4>489</vt:i4>
      </vt:variant>
      <vt:variant>
        <vt:i4>0</vt:i4>
      </vt:variant>
      <vt:variant>
        <vt:i4>5</vt:i4>
      </vt:variant>
      <vt:variant>
        <vt:lpwstr>https://www.epatientdave.com/about-dave/</vt:lpwstr>
      </vt:variant>
      <vt:variant>
        <vt:lpwstr/>
      </vt:variant>
      <vt:variant>
        <vt:i4>4325447</vt:i4>
      </vt:variant>
      <vt:variant>
        <vt:i4>486</vt:i4>
      </vt:variant>
      <vt:variant>
        <vt:i4>0</vt:i4>
      </vt:variant>
      <vt:variant>
        <vt:i4>5</vt:i4>
      </vt:variant>
      <vt:variant>
        <vt:lpwstr>https://brookdale.jdc.org.il/wp-content/uploads/2018/01/556-10-Ofek-ES-HEB-1.pdf</vt:lpwstr>
      </vt:variant>
      <vt:variant>
        <vt:lpwstr/>
      </vt:variant>
      <vt:variant>
        <vt:i4>5308428</vt:i4>
      </vt:variant>
      <vt:variant>
        <vt:i4>483</vt:i4>
      </vt:variant>
      <vt:variant>
        <vt:i4>0</vt:i4>
      </vt:variant>
      <vt:variant>
        <vt:i4>5</vt:i4>
      </vt:variant>
      <vt:variant>
        <vt:lpwstr>https://www.marcprensky.com/writing/Prensky - Digital Natives, Digital Immigrants - Part1.pdf</vt:lpwstr>
      </vt:variant>
      <vt:variant>
        <vt:lpwstr/>
      </vt:variant>
      <vt:variant>
        <vt:i4>1179675</vt:i4>
      </vt:variant>
      <vt:variant>
        <vt:i4>480</vt:i4>
      </vt:variant>
      <vt:variant>
        <vt:i4>0</vt:i4>
      </vt:variant>
      <vt:variant>
        <vt:i4>5</vt:i4>
      </vt:variant>
      <vt:variant>
        <vt:lpwstr>https://www.businessinsider.com/cambridge-analytica-a-guide-to-the-trump-linked-data-firm-that-harvested-50-million-facebook-profiles-2018-3</vt:lpwstr>
      </vt:variant>
      <vt:variant>
        <vt:lpwstr/>
      </vt:variant>
      <vt:variant>
        <vt:i4>4128802</vt:i4>
      </vt:variant>
      <vt:variant>
        <vt:i4>477</vt:i4>
      </vt:variant>
      <vt:variant>
        <vt:i4>0</vt:i4>
      </vt:variant>
      <vt:variant>
        <vt:i4>5</vt:i4>
      </vt:variant>
      <vt:variant>
        <vt:lpwstr>https://www.csoonline.com/article/3519908/the-cia-triad-definition-components-and-examples.html</vt:lpwstr>
      </vt:variant>
      <vt:variant>
        <vt:lpwstr/>
      </vt:variant>
      <vt:variant>
        <vt:i4>5177353</vt:i4>
      </vt:variant>
      <vt:variant>
        <vt:i4>474</vt:i4>
      </vt:variant>
      <vt:variant>
        <vt:i4>0</vt:i4>
      </vt:variant>
      <vt:variant>
        <vt:i4>5</vt:i4>
      </vt:variant>
      <vt:variant>
        <vt:lpwstr>https://www.cloudflare.com/learning/ddos/glossary/open-systems-interconnection-model-osi/</vt:lpwstr>
      </vt:variant>
      <vt:variant>
        <vt:lpwstr/>
      </vt:variant>
      <vt:variant>
        <vt:i4>2097264</vt:i4>
      </vt:variant>
      <vt:variant>
        <vt:i4>471</vt:i4>
      </vt:variant>
      <vt:variant>
        <vt:i4>0</vt:i4>
      </vt:variant>
      <vt:variant>
        <vt:i4>5</vt:i4>
      </vt:variant>
      <vt:variant>
        <vt:lpwstr>https://googleprojectzero.blogspot.com/</vt:lpwstr>
      </vt:variant>
      <vt:variant>
        <vt:lpwstr/>
      </vt:variant>
      <vt:variant>
        <vt:i4>2621484</vt:i4>
      </vt:variant>
      <vt:variant>
        <vt:i4>468</vt:i4>
      </vt:variant>
      <vt:variant>
        <vt:i4>0</vt:i4>
      </vt:variant>
      <vt:variant>
        <vt:i4>5</vt:i4>
      </vt:variant>
      <vt:variant>
        <vt:lpwstr>https://www.gov.il/he/departments/topics/11</vt:lpwstr>
      </vt:variant>
      <vt:variant>
        <vt:lpwstr/>
      </vt:variant>
      <vt:variant>
        <vt:i4>7274539</vt:i4>
      </vt:variant>
      <vt:variant>
        <vt:i4>465</vt:i4>
      </vt:variant>
      <vt:variant>
        <vt:i4>0</vt:i4>
      </vt:variant>
      <vt:variant>
        <vt:i4>5</vt:i4>
      </vt:variant>
      <vt:variant>
        <vt:lpwstr>https://foi.gov.il/sites/default/files/%D7%94%D7%9E%D7%93%D7%A8%D7%99%D7%9A %D7%94%D7%9E%D7%9C%D7%90 %D7%9C%D7%99%D7%99%D7%A9%D7%95%D7%9D %D7%AA%D7%A7%D7%A0%D7%95%D7%AA %D7%90%D7%91%D7%98%D7%97%D7%AA %D7%9E%D7%99%D7%93%D7%A2 - PDF %D7%9C%D7%94%D7%93%D7%A4%D7%A1%D7%94.pdf</vt:lpwstr>
      </vt:variant>
      <vt:variant>
        <vt:lpwstr/>
      </vt:variant>
      <vt:variant>
        <vt:i4>5505081</vt:i4>
      </vt:variant>
      <vt:variant>
        <vt:i4>462</vt:i4>
      </vt:variant>
      <vt:variant>
        <vt:i4>0</vt:i4>
      </vt:variant>
      <vt:variant>
        <vt:i4>5</vt:i4>
      </vt:variant>
      <vt:variant>
        <vt:lpwstr>E:\Download\1.	https:\www.medgadget.com\2020\01\medical-devices-market-regional-analysis-2020-2025-global-market-size-research-report-trends-growth.html</vt:lpwstr>
      </vt:variant>
      <vt:variant>
        <vt:lpwstr/>
      </vt:variant>
      <vt:variant>
        <vt:i4>1900597</vt:i4>
      </vt:variant>
      <vt:variant>
        <vt:i4>356</vt:i4>
      </vt:variant>
      <vt:variant>
        <vt:i4>0</vt:i4>
      </vt:variant>
      <vt:variant>
        <vt:i4>5</vt:i4>
      </vt:variant>
      <vt:variant>
        <vt:lpwstr/>
      </vt:variant>
      <vt:variant>
        <vt:lpwstr>_Toc85713997</vt:lpwstr>
      </vt:variant>
      <vt:variant>
        <vt:i4>1835061</vt:i4>
      </vt:variant>
      <vt:variant>
        <vt:i4>350</vt:i4>
      </vt:variant>
      <vt:variant>
        <vt:i4>0</vt:i4>
      </vt:variant>
      <vt:variant>
        <vt:i4>5</vt:i4>
      </vt:variant>
      <vt:variant>
        <vt:lpwstr/>
      </vt:variant>
      <vt:variant>
        <vt:lpwstr>_Toc85713996</vt:lpwstr>
      </vt:variant>
      <vt:variant>
        <vt:i4>2031669</vt:i4>
      </vt:variant>
      <vt:variant>
        <vt:i4>344</vt:i4>
      </vt:variant>
      <vt:variant>
        <vt:i4>0</vt:i4>
      </vt:variant>
      <vt:variant>
        <vt:i4>5</vt:i4>
      </vt:variant>
      <vt:variant>
        <vt:lpwstr/>
      </vt:variant>
      <vt:variant>
        <vt:lpwstr>_Toc85713995</vt:lpwstr>
      </vt:variant>
      <vt:variant>
        <vt:i4>1966133</vt:i4>
      </vt:variant>
      <vt:variant>
        <vt:i4>338</vt:i4>
      </vt:variant>
      <vt:variant>
        <vt:i4>0</vt:i4>
      </vt:variant>
      <vt:variant>
        <vt:i4>5</vt:i4>
      </vt:variant>
      <vt:variant>
        <vt:lpwstr/>
      </vt:variant>
      <vt:variant>
        <vt:lpwstr>_Toc85713994</vt:lpwstr>
      </vt:variant>
      <vt:variant>
        <vt:i4>1638453</vt:i4>
      </vt:variant>
      <vt:variant>
        <vt:i4>332</vt:i4>
      </vt:variant>
      <vt:variant>
        <vt:i4>0</vt:i4>
      </vt:variant>
      <vt:variant>
        <vt:i4>5</vt:i4>
      </vt:variant>
      <vt:variant>
        <vt:lpwstr/>
      </vt:variant>
      <vt:variant>
        <vt:lpwstr>_Toc85713993</vt:lpwstr>
      </vt:variant>
      <vt:variant>
        <vt:i4>1572917</vt:i4>
      </vt:variant>
      <vt:variant>
        <vt:i4>326</vt:i4>
      </vt:variant>
      <vt:variant>
        <vt:i4>0</vt:i4>
      </vt:variant>
      <vt:variant>
        <vt:i4>5</vt:i4>
      </vt:variant>
      <vt:variant>
        <vt:lpwstr/>
      </vt:variant>
      <vt:variant>
        <vt:lpwstr>_Toc85713992</vt:lpwstr>
      </vt:variant>
      <vt:variant>
        <vt:i4>1769525</vt:i4>
      </vt:variant>
      <vt:variant>
        <vt:i4>320</vt:i4>
      </vt:variant>
      <vt:variant>
        <vt:i4>0</vt:i4>
      </vt:variant>
      <vt:variant>
        <vt:i4>5</vt:i4>
      </vt:variant>
      <vt:variant>
        <vt:lpwstr/>
      </vt:variant>
      <vt:variant>
        <vt:lpwstr>_Toc85713991</vt:lpwstr>
      </vt:variant>
      <vt:variant>
        <vt:i4>1703989</vt:i4>
      </vt:variant>
      <vt:variant>
        <vt:i4>314</vt:i4>
      </vt:variant>
      <vt:variant>
        <vt:i4>0</vt:i4>
      </vt:variant>
      <vt:variant>
        <vt:i4>5</vt:i4>
      </vt:variant>
      <vt:variant>
        <vt:lpwstr/>
      </vt:variant>
      <vt:variant>
        <vt:lpwstr>_Toc85713990</vt:lpwstr>
      </vt:variant>
      <vt:variant>
        <vt:i4>96731204</vt:i4>
      </vt:variant>
      <vt:variant>
        <vt:i4>305</vt:i4>
      </vt:variant>
      <vt:variant>
        <vt:i4>0</vt:i4>
      </vt:variant>
      <vt:variant>
        <vt:i4>5</vt:i4>
      </vt:variant>
      <vt:variant>
        <vt:lpwstr>https://d.docs.live.net/8414d8bff2a9e6af/לימודים/עבודת גמר/עבודת חקר - מודל יהלום למיפוי סיכונים V12.docx</vt:lpwstr>
      </vt:variant>
      <vt:variant>
        <vt:lpwstr>_Toc85713989</vt:lpwstr>
      </vt:variant>
      <vt:variant>
        <vt:i4>96796740</vt:i4>
      </vt:variant>
      <vt:variant>
        <vt:i4>299</vt:i4>
      </vt:variant>
      <vt:variant>
        <vt:i4>0</vt:i4>
      </vt:variant>
      <vt:variant>
        <vt:i4>5</vt:i4>
      </vt:variant>
      <vt:variant>
        <vt:lpwstr>https://d.docs.live.net/8414d8bff2a9e6af/לימודים/עבודת גמר/עבודת חקר - מודל יהלום למיפוי סיכונים V12.docx</vt:lpwstr>
      </vt:variant>
      <vt:variant>
        <vt:lpwstr>_Toc85713988</vt:lpwstr>
      </vt:variant>
      <vt:variant>
        <vt:i4>97124420</vt:i4>
      </vt:variant>
      <vt:variant>
        <vt:i4>293</vt:i4>
      </vt:variant>
      <vt:variant>
        <vt:i4>0</vt:i4>
      </vt:variant>
      <vt:variant>
        <vt:i4>5</vt:i4>
      </vt:variant>
      <vt:variant>
        <vt:lpwstr>https://d.docs.live.net/8414d8bff2a9e6af/לימודים/עבודת גמר/עבודת חקר - מודל יהלום למיפוי סיכונים V12.docx</vt:lpwstr>
      </vt:variant>
      <vt:variant>
        <vt:lpwstr>_Toc85713987</vt:lpwstr>
      </vt:variant>
      <vt:variant>
        <vt:i4>97189956</vt:i4>
      </vt:variant>
      <vt:variant>
        <vt:i4>287</vt:i4>
      </vt:variant>
      <vt:variant>
        <vt:i4>0</vt:i4>
      </vt:variant>
      <vt:variant>
        <vt:i4>5</vt:i4>
      </vt:variant>
      <vt:variant>
        <vt:lpwstr>https://d.docs.live.net/8414d8bff2a9e6af/לימודים/עבודת גמר/עבודת חקר - מודל יהלום למיפוי סיכונים V12.docx</vt:lpwstr>
      </vt:variant>
      <vt:variant>
        <vt:lpwstr>_Toc85713986</vt:lpwstr>
      </vt:variant>
      <vt:variant>
        <vt:i4>96993348</vt:i4>
      </vt:variant>
      <vt:variant>
        <vt:i4>281</vt:i4>
      </vt:variant>
      <vt:variant>
        <vt:i4>0</vt:i4>
      </vt:variant>
      <vt:variant>
        <vt:i4>5</vt:i4>
      </vt:variant>
      <vt:variant>
        <vt:lpwstr>https://d.docs.live.net/8414d8bff2a9e6af/לימודים/עבודת גמר/עבודת חקר - מודל יהלום למיפוי סיכונים V12.docx</vt:lpwstr>
      </vt:variant>
      <vt:variant>
        <vt:lpwstr>_Toc85713985</vt:lpwstr>
      </vt:variant>
      <vt:variant>
        <vt:i4>1966132</vt:i4>
      </vt:variant>
      <vt:variant>
        <vt:i4>275</vt:i4>
      </vt:variant>
      <vt:variant>
        <vt:i4>0</vt:i4>
      </vt:variant>
      <vt:variant>
        <vt:i4>5</vt:i4>
      </vt:variant>
      <vt:variant>
        <vt:lpwstr/>
      </vt:variant>
      <vt:variant>
        <vt:lpwstr>_Toc85713984</vt:lpwstr>
      </vt:variant>
      <vt:variant>
        <vt:i4>97386564</vt:i4>
      </vt:variant>
      <vt:variant>
        <vt:i4>269</vt:i4>
      </vt:variant>
      <vt:variant>
        <vt:i4>0</vt:i4>
      </vt:variant>
      <vt:variant>
        <vt:i4>5</vt:i4>
      </vt:variant>
      <vt:variant>
        <vt:lpwstr>https://d.docs.live.net/8414d8bff2a9e6af/לימודים/עבודת גמר/עבודת חקר - מודל יהלום למיפוי סיכונים V12.docx</vt:lpwstr>
      </vt:variant>
      <vt:variant>
        <vt:lpwstr>_Toc85713983</vt:lpwstr>
      </vt:variant>
      <vt:variant>
        <vt:i4>97452100</vt:i4>
      </vt:variant>
      <vt:variant>
        <vt:i4>263</vt:i4>
      </vt:variant>
      <vt:variant>
        <vt:i4>0</vt:i4>
      </vt:variant>
      <vt:variant>
        <vt:i4>5</vt:i4>
      </vt:variant>
      <vt:variant>
        <vt:lpwstr>https://d.docs.live.net/8414d8bff2a9e6af/לימודים/עבודת גמר/עבודת חקר - מודל יהלום למיפוי סיכונים V12.docx</vt:lpwstr>
      </vt:variant>
      <vt:variant>
        <vt:lpwstr>_Toc85713982</vt:lpwstr>
      </vt:variant>
      <vt:variant>
        <vt:i4>1769524</vt:i4>
      </vt:variant>
      <vt:variant>
        <vt:i4>257</vt:i4>
      </vt:variant>
      <vt:variant>
        <vt:i4>0</vt:i4>
      </vt:variant>
      <vt:variant>
        <vt:i4>5</vt:i4>
      </vt:variant>
      <vt:variant>
        <vt:lpwstr/>
      </vt:variant>
      <vt:variant>
        <vt:lpwstr>_Toc85713981</vt:lpwstr>
      </vt:variant>
      <vt:variant>
        <vt:i4>97321028</vt:i4>
      </vt:variant>
      <vt:variant>
        <vt:i4>251</vt:i4>
      </vt:variant>
      <vt:variant>
        <vt:i4>0</vt:i4>
      </vt:variant>
      <vt:variant>
        <vt:i4>5</vt:i4>
      </vt:variant>
      <vt:variant>
        <vt:lpwstr>https://d.docs.live.net/8414d8bff2a9e6af/לימודים/עבודת גמר/עבודת חקר - מודל יהלום למיפוי סיכונים V12.docx</vt:lpwstr>
      </vt:variant>
      <vt:variant>
        <vt:lpwstr>_Toc85713980</vt:lpwstr>
      </vt:variant>
      <vt:variant>
        <vt:i4>96731211</vt:i4>
      </vt:variant>
      <vt:variant>
        <vt:i4>245</vt:i4>
      </vt:variant>
      <vt:variant>
        <vt:i4>0</vt:i4>
      </vt:variant>
      <vt:variant>
        <vt:i4>5</vt:i4>
      </vt:variant>
      <vt:variant>
        <vt:lpwstr>https://d.docs.live.net/8414d8bff2a9e6af/לימודים/עבודת גמר/עבודת חקר - מודל יהלום למיפוי סיכונים V12.docx</vt:lpwstr>
      </vt:variant>
      <vt:variant>
        <vt:lpwstr>_Toc85713979</vt:lpwstr>
      </vt:variant>
      <vt:variant>
        <vt:i4>96796747</vt:i4>
      </vt:variant>
      <vt:variant>
        <vt:i4>239</vt:i4>
      </vt:variant>
      <vt:variant>
        <vt:i4>0</vt:i4>
      </vt:variant>
      <vt:variant>
        <vt:i4>5</vt:i4>
      </vt:variant>
      <vt:variant>
        <vt:lpwstr>https://d.docs.live.net/8414d8bff2a9e6af/לימודים/עבודת גמר/עבודת חקר - מודל יהלום למיפוי סיכונים V12.docx</vt:lpwstr>
      </vt:variant>
      <vt:variant>
        <vt:lpwstr>_Toc85713978</vt:lpwstr>
      </vt:variant>
      <vt:variant>
        <vt:i4>97124427</vt:i4>
      </vt:variant>
      <vt:variant>
        <vt:i4>233</vt:i4>
      </vt:variant>
      <vt:variant>
        <vt:i4>0</vt:i4>
      </vt:variant>
      <vt:variant>
        <vt:i4>5</vt:i4>
      </vt:variant>
      <vt:variant>
        <vt:lpwstr>https://d.docs.live.net/8414d8bff2a9e6af/לימודים/עבודת גמר/עבודת חקר - מודל יהלום למיפוי סיכונים V12.docx</vt:lpwstr>
      </vt:variant>
      <vt:variant>
        <vt:lpwstr>_Toc85713977</vt:lpwstr>
      </vt:variant>
      <vt:variant>
        <vt:i4>97189963</vt:i4>
      </vt:variant>
      <vt:variant>
        <vt:i4>227</vt:i4>
      </vt:variant>
      <vt:variant>
        <vt:i4>0</vt:i4>
      </vt:variant>
      <vt:variant>
        <vt:i4>5</vt:i4>
      </vt:variant>
      <vt:variant>
        <vt:lpwstr>https://d.docs.live.net/8414d8bff2a9e6af/לימודים/עבודת גמר/עבודת חקר - מודל יהלום למיפוי סיכונים V12.docx</vt:lpwstr>
      </vt:variant>
      <vt:variant>
        <vt:lpwstr>_Toc85713976</vt:lpwstr>
      </vt:variant>
      <vt:variant>
        <vt:i4>2031675</vt:i4>
      </vt:variant>
      <vt:variant>
        <vt:i4>221</vt:i4>
      </vt:variant>
      <vt:variant>
        <vt:i4>0</vt:i4>
      </vt:variant>
      <vt:variant>
        <vt:i4>5</vt:i4>
      </vt:variant>
      <vt:variant>
        <vt:lpwstr/>
      </vt:variant>
      <vt:variant>
        <vt:lpwstr>_Toc85713975</vt:lpwstr>
      </vt:variant>
      <vt:variant>
        <vt:i4>97058891</vt:i4>
      </vt:variant>
      <vt:variant>
        <vt:i4>215</vt:i4>
      </vt:variant>
      <vt:variant>
        <vt:i4>0</vt:i4>
      </vt:variant>
      <vt:variant>
        <vt:i4>5</vt:i4>
      </vt:variant>
      <vt:variant>
        <vt:lpwstr>https://d.docs.live.net/8414d8bff2a9e6af/לימודים/עבודת גמר/עבודת חקר - מודל יהלום למיפוי סיכונים V12.docx</vt:lpwstr>
      </vt:variant>
      <vt:variant>
        <vt:lpwstr>_Toc85713974</vt:lpwstr>
      </vt:variant>
      <vt:variant>
        <vt:i4>97386571</vt:i4>
      </vt:variant>
      <vt:variant>
        <vt:i4>209</vt:i4>
      </vt:variant>
      <vt:variant>
        <vt:i4>0</vt:i4>
      </vt:variant>
      <vt:variant>
        <vt:i4>5</vt:i4>
      </vt:variant>
      <vt:variant>
        <vt:lpwstr>https://d.docs.live.net/8414d8bff2a9e6af/לימודים/עבודת גמר/עבודת חקר - מודל יהלום למיפוי סיכונים V12.docx</vt:lpwstr>
      </vt:variant>
      <vt:variant>
        <vt:lpwstr>_Toc85713973</vt:lpwstr>
      </vt:variant>
      <vt:variant>
        <vt:i4>97452107</vt:i4>
      </vt:variant>
      <vt:variant>
        <vt:i4>203</vt:i4>
      </vt:variant>
      <vt:variant>
        <vt:i4>0</vt:i4>
      </vt:variant>
      <vt:variant>
        <vt:i4>5</vt:i4>
      </vt:variant>
      <vt:variant>
        <vt:lpwstr>https://d.docs.live.net/8414d8bff2a9e6af/לימודים/עבודת גמר/עבודת חקר - מודל יהלום למיפוי סיכונים V12.docx</vt:lpwstr>
      </vt:variant>
      <vt:variant>
        <vt:lpwstr>_Toc85713972</vt:lpwstr>
      </vt:variant>
      <vt:variant>
        <vt:i4>97255499</vt:i4>
      </vt:variant>
      <vt:variant>
        <vt:i4>197</vt:i4>
      </vt:variant>
      <vt:variant>
        <vt:i4>0</vt:i4>
      </vt:variant>
      <vt:variant>
        <vt:i4>5</vt:i4>
      </vt:variant>
      <vt:variant>
        <vt:lpwstr>https://d.docs.live.net/8414d8bff2a9e6af/לימודים/עבודת גמר/עבודת חקר - מודל יהלום למיפוי סיכונים V12.docx</vt:lpwstr>
      </vt:variant>
      <vt:variant>
        <vt:lpwstr>_Toc85713971</vt:lpwstr>
      </vt:variant>
      <vt:variant>
        <vt:i4>97321035</vt:i4>
      </vt:variant>
      <vt:variant>
        <vt:i4>191</vt:i4>
      </vt:variant>
      <vt:variant>
        <vt:i4>0</vt:i4>
      </vt:variant>
      <vt:variant>
        <vt:i4>5</vt:i4>
      </vt:variant>
      <vt:variant>
        <vt:lpwstr>https://d.docs.live.net/8414d8bff2a9e6af/לימודים/עבודת גמר/עבודת חקר - מודל יהלום למיפוי סיכונים V12.docx</vt:lpwstr>
      </vt:variant>
      <vt:variant>
        <vt:lpwstr>_Toc85713970</vt:lpwstr>
      </vt:variant>
      <vt:variant>
        <vt:i4>1245242</vt:i4>
      </vt:variant>
      <vt:variant>
        <vt:i4>185</vt:i4>
      </vt:variant>
      <vt:variant>
        <vt:i4>0</vt:i4>
      </vt:variant>
      <vt:variant>
        <vt:i4>5</vt:i4>
      </vt:variant>
      <vt:variant>
        <vt:lpwstr/>
      </vt:variant>
      <vt:variant>
        <vt:lpwstr>_Toc85713969</vt:lpwstr>
      </vt:variant>
      <vt:variant>
        <vt:i4>1179706</vt:i4>
      </vt:variant>
      <vt:variant>
        <vt:i4>179</vt:i4>
      </vt:variant>
      <vt:variant>
        <vt:i4>0</vt:i4>
      </vt:variant>
      <vt:variant>
        <vt:i4>5</vt:i4>
      </vt:variant>
      <vt:variant>
        <vt:lpwstr/>
      </vt:variant>
      <vt:variant>
        <vt:lpwstr>_Toc85713968</vt:lpwstr>
      </vt:variant>
      <vt:variant>
        <vt:i4>1900602</vt:i4>
      </vt:variant>
      <vt:variant>
        <vt:i4>173</vt:i4>
      </vt:variant>
      <vt:variant>
        <vt:i4>0</vt:i4>
      </vt:variant>
      <vt:variant>
        <vt:i4>5</vt:i4>
      </vt:variant>
      <vt:variant>
        <vt:lpwstr/>
      </vt:variant>
      <vt:variant>
        <vt:lpwstr>_Toc85713967</vt:lpwstr>
      </vt:variant>
      <vt:variant>
        <vt:i4>1835066</vt:i4>
      </vt:variant>
      <vt:variant>
        <vt:i4>167</vt:i4>
      </vt:variant>
      <vt:variant>
        <vt:i4>0</vt:i4>
      </vt:variant>
      <vt:variant>
        <vt:i4>5</vt:i4>
      </vt:variant>
      <vt:variant>
        <vt:lpwstr/>
      </vt:variant>
      <vt:variant>
        <vt:lpwstr>_Toc85713966</vt:lpwstr>
      </vt:variant>
      <vt:variant>
        <vt:i4>2031674</vt:i4>
      </vt:variant>
      <vt:variant>
        <vt:i4>161</vt:i4>
      </vt:variant>
      <vt:variant>
        <vt:i4>0</vt:i4>
      </vt:variant>
      <vt:variant>
        <vt:i4>5</vt:i4>
      </vt:variant>
      <vt:variant>
        <vt:lpwstr/>
      </vt:variant>
      <vt:variant>
        <vt:lpwstr>_Toc85713965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הערכת פרויקטים חינוכיים</dc:title>
  <dc:subject/>
  <dc:creator>moti</dc:creator>
  <cp:keywords/>
  <cp:lastModifiedBy>Zvi Sasson</cp:lastModifiedBy>
  <cp:revision>140</cp:revision>
  <cp:lastPrinted>2021-10-21T10:19:00Z</cp:lastPrinted>
  <dcterms:created xsi:type="dcterms:W3CDTF">2021-10-21T09:49:00Z</dcterms:created>
  <dcterms:modified xsi:type="dcterms:W3CDTF">2021-10-21T12:38:00Z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ReviewCycleID">
    <vt:i4>-920724686</vt:i4>
  </property>
  <property fmtid="{D5CDD505-2E9C-101B-9397-08002B2CF9AE}" pid="3" name="_EmailEntryID">
    <vt:lpwstr>00000000A3158214FCA6A249A5AF7A884C5F9BB10700D55DD127E2A41640852A6EE8EF7AB6E70000003E9A810000DD26B2BF894F254AA1851778515820980000003D46860000</vt:lpwstr>
  </property>
  <property fmtid="{D5CDD505-2E9C-101B-9397-08002B2CF9AE}" pid="4" name="_ReviewingToolsShownOnce">
    <vt:lpwstr/>
  </property>
</Properties>
</file>